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 xml:space="preserve">Dewlap color variation in </w:t>
      </w:r>
      <w:r>
        <w:rPr>
          <w:i/>
        </w:rPr>
        <w:t>Anolis sagrei</w:t>
      </w:r>
      <w:r>
        <w:rPr/>
        <w:t xml:space="preserve"> is maintained among habitats within islands of the West Indies</w:t>
      </w:r>
    </w:p>
    <w:p>
      <w:pPr>
        <w:pStyle w:val="Normal"/>
        <w:pBdr/>
        <w:rPr>
          <w:b/>
          <w:b/>
        </w:rPr>
      </w:pPr>
      <w:r>
        <w:rPr>
          <w:i/>
          <w:smallCaps/>
          <w:color w:val="000000"/>
        </w:rPr>
        <w:t>Raphaël Scherrer</w:t>
      </w:r>
      <w:r>
        <w:rPr/>
      </w:r>
      <m:oMath xmlns:m="http://schemas.openxmlformats.org/officeDocument/2006/math">
        <m:sSup>
          <m:e/>
          <m:sup>
            <m:r>
              <w:rPr>
                <w:rFonts w:ascii="Cambria Math" w:hAnsi="Cambria Math"/>
              </w:rPr>
              <m:t xml:space="preserve">1,3</m:t>
            </m:r>
          </m:sup>
        </m:sSup>
      </m:oMath>
      <w:r>
        <w:rPr>
          <w:i/>
          <w:smallCaps/>
          <w:color w:val="000000"/>
        </w:rPr>
        <w:t>,</w:t>
      </w:r>
      <w:r>
        <w:rPr>
          <w:rStyle w:val="FootnoteAnchor"/>
          <w:i/>
          <w:color w:val="000000"/>
          <w:vertAlign w:val="superscript"/>
        </w:rPr>
        <w:footnoteReference w:id="2"/>
      </w:r>
      <w:r>
        <w:rPr>
          <w:i/>
          <w:smallCaps/>
          <w:color w:val="000000"/>
        </w:rPr>
        <w:t xml:space="preserve"> Colin M. Donihue</w:t>
      </w:r>
      <w:r>
        <w:rPr/>
      </w:r>
      <m:oMath xmlns:m="http://schemas.openxmlformats.org/officeDocument/2006/math">
        <m:sSup>
          <m:e/>
          <m:sup>
            <m:r>
              <w:rPr>
                <w:rFonts w:ascii="Cambria Math" w:hAnsi="Cambria Math"/>
              </w:rPr>
              <m:t xml:space="preserve">1,4</m:t>
            </m:r>
          </m:sup>
        </m:sSup>
      </m:oMath>
      <w:r>
        <w:rPr>
          <w:i/>
          <w:smallCaps/>
          <w:color w:val="000000"/>
        </w:rPr>
        <w:t>,</w:t>
      </w:r>
      <w:r>
        <w:rPr>
          <w:i/>
          <w:color w:val="000000"/>
        </w:rPr>
        <w:br/>
      </w:r>
      <w:r>
        <w:rPr>
          <w:i/>
          <w:smallCaps/>
          <w:color w:val="000000"/>
        </w:rPr>
        <w:t>R. Graham Reynolds</w:t>
      </w:r>
      <w:r>
        <w:rPr/>
      </w:r>
      <m:oMath xmlns:m="http://schemas.openxmlformats.org/officeDocument/2006/math">
        <m:sSup>
          <m:e/>
          <m:sup>
            <m:r>
              <w:rPr>
                <w:rFonts w:ascii="Cambria Math" w:hAnsi="Cambria Math"/>
              </w:rPr>
              <m:t xml:space="preserve">2</m:t>
            </m:r>
          </m:sup>
        </m:sSup>
      </m:oMath>
      <w:r>
        <w:rPr>
          <w:i/>
          <w:smallCaps/>
          <w:color w:val="000000"/>
        </w:rPr>
        <w:t>, Jonathan B. Losos</w:t>
      </w:r>
      <w:r>
        <w:rPr/>
      </w:r>
      <m:oMath xmlns:m="http://schemas.openxmlformats.org/officeDocument/2006/math">
        <m:sSup>
          <m:e/>
          <m:sup>
            <m:r>
              <w:rPr>
                <w:rFonts w:ascii="Cambria Math" w:hAnsi="Cambria Math"/>
              </w:rPr>
              <m:t xml:space="preserve">1,4</m:t>
            </m:r>
          </m:sup>
        </m:sSup>
      </m:oMath>
      <w:r>
        <w:rPr>
          <w:i/>
          <w:smallCaps/>
          <w:color w:val="000000"/>
        </w:rPr>
        <w:t xml:space="preserve"> and Anthony J. Geneva</w:t>
      </w:r>
      <w:r>
        <w:rPr/>
      </w:r>
      <m:oMath xmlns:m="http://schemas.openxmlformats.org/officeDocument/2006/math">
        <m:sSup>
          <m:e/>
          <m:sup>
            <m:r>
              <w:rPr>
                <w:rFonts w:ascii="Cambria Math" w:hAnsi="Cambria Math"/>
              </w:rPr>
              <m:t xml:space="preserve">1,5</m:t>
            </m:r>
          </m:sup>
        </m:sSup>
      </m:oMath>
      <w:r>
        <w:rPr>
          <w:i/>
          <w:color w:val="000000"/>
        </w:rPr>
        <w:br/>
      </w:r>
      <w:r>
        <w:rPr/>
      </w:r>
      <m:oMath xmlns:m="http://schemas.openxmlformats.org/officeDocument/2006/math">
        <m:sSup>
          <m:e/>
          <m:sup>
            <m:r>
              <w:rPr>
                <w:rFonts w:ascii="Cambria Math" w:hAnsi="Cambria Math"/>
              </w:rPr>
              <m:t xml:space="preserve">1</m:t>
            </m:r>
          </m:sup>
        </m:sSup>
      </m:oMath>
      <w:r>
        <w:rPr>
          <w:i/>
          <w:color w:val="000000"/>
        </w:rPr>
        <w:t xml:space="preserve"> Department of Organismic and Evolutionary Biology and Museum of Comparative Zoology</w:t>
        <w:br/>
        <w:t>Harvard University, Cambridge, MA, USA</w:t>
        <w:br/>
      </w:r>
      <w:r>
        <w:rPr/>
      </w:r>
      <m:oMath xmlns:m="http://schemas.openxmlformats.org/officeDocument/2006/math">
        <m:sSup>
          <m:e/>
          <m:sup>
            <m:r>
              <w:rPr>
                <w:rFonts w:ascii="Cambria Math" w:hAnsi="Cambria Math"/>
              </w:rPr>
              <m:t xml:space="preserve">2</m:t>
            </m:r>
          </m:sup>
        </m:sSup>
      </m:oMath>
      <w:r>
        <w:rPr>
          <w:i/>
          <w:color w:val="000000"/>
        </w:rPr>
        <w:t xml:space="preserve"> Department of Biology, University of North Carolina Asheville, Asheville, NC, USA</w:t>
        <w:br/>
      </w:r>
      <w:r>
        <w:rPr/>
      </w:r>
      <m:oMath xmlns:m="http://schemas.openxmlformats.org/officeDocument/2006/math">
        <m:sSup>
          <m:e/>
          <m:sup>
            <m:r>
              <w:rPr>
                <w:rFonts w:ascii="Cambria Math" w:hAnsi="Cambria Math"/>
              </w:rPr>
              <m:t xml:space="preserve">3</m:t>
            </m:r>
          </m:sup>
        </m:sSup>
      </m:oMath>
      <w:r>
        <w:rPr>
          <w:i/>
          <w:color w:val="000000"/>
        </w:rPr>
        <w:t xml:space="preserve"> Current address: Groningen Institute for Evolutionary Life Sciences,</w:t>
        <w:br/>
        <w:t>University of Groningen, Groningen, The Netherlands</w:t>
        <w:br/>
      </w:r>
      <w:r>
        <w:rPr/>
      </w:r>
      <m:oMath xmlns:m="http://schemas.openxmlformats.org/officeDocument/2006/math">
        <m:sSup>
          <m:e/>
          <m:sup>
            <m:r>
              <w:rPr>
                <w:rFonts w:ascii="Cambria Math" w:hAnsi="Cambria Math"/>
              </w:rPr>
              <m:t xml:space="preserve">4</m:t>
            </m:r>
          </m:sup>
        </m:sSup>
      </m:oMath>
      <w:r>
        <w:rPr>
          <w:i/>
          <w:color w:val="000000"/>
        </w:rPr>
        <w:t xml:space="preserve"> Current address: Department of Biology, Washington University, St. Louis, MO, USA</w:t>
        <w:br/>
      </w:r>
      <w:r>
        <w:rPr/>
      </w:r>
      <m:oMath xmlns:m="http://schemas.openxmlformats.org/officeDocument/2006/math">
        <m:sSup>
          <m:e/>
          <m:sup>
            <m:r>
              <w:rPr>
                <w:rFonts w:ascii="Cambria Math" w:hAnsi="Cambria Math"/>
              </w:rPr>
              <m:t xml:space="preserve">5</m:t>
            </m:r>
          </m:sup>
        </m:sSup>
      </m:oMath>
      <w:r>
        <w:rPr>
          <w:i/>
          <w:color w:val="000000"/>
        </w:rPr>
        <w:t xml:space="preserve"> Current address: Department of Biology, Center for Computational and Integrative Biology,</w:t>
        <w:br/>
        <w:t>Rutgers University–Camden, Camden, NJ, USA</w:t>
      </w:r>
      <w:r>
        <w:rPr>
          <w:b/>
        </w:rPr>
        <w:tab/>
      </w:r>
    </w:p>
    <w:p>
      <w:pPr>
        <w:pStyle w:val="Normal"/>
        <w:spacing w:before="300" w:after="300"/>
        <w:rPr>
          <w:b/>
          <w:b/>
        </w:rPr>
      </w:pPr>
      <w:r>
        <w:rPr>
          <w:b/>
          <w:sz w:val="20"/>
          <w:szCs w:val="20"/>
        </w:rPr>
        <w:t xml:space="preserve">Abstract. </w:t>
      </w:r>
      <w:r>
        <w:rPr>
          <w:sz w:val="20"/>
          <w:szCs w:val="20"/>
        </w:rPr>
        <w:t xml:space="preserve">Animal signals evolve in an ecological context. Locally adapting animal sexual signals can be especially important for initiating or reinforcing reproductive isolation during the early stages of speciation. Previous studies have demonstrated that dewlap color in </w:t>
      </w:r>
      <w:r>
        <w:rPr>
          <w:i/>
          <w:sz w:val="20"/>
          <w:szCs w:val="20"/>
        </w:rPr>
        <w:t>Anolis</w:t>
      </w:r>
      <w:r>
        <w:rPr>
          <w:sz w:val="20"/>
          <w:szCs w:val="20"/>
        </w:rPr>
        <w:t xml:space="preserve"> lizards can be highly variable between populations in relation to both biotic and abiotic adaptive drivers at relatively large geographical scales. Here, we investigated differentiation of dewlap coloration among habitat-types at a small spatial scale, within multiple islands of the West Indies, as this may give new insights into the local scale at which adaptation is possible. We explored variation in dewlap coloration in the most widespread species of anole, </w:t>
      </w:r>
      <w:r>
        <w:rPr>
          <w:i/>
          <w:sz w:val="20"/>
          <w:szCs w:val="20"/>
        </w:rPr>
        <w:t>Anolis sagrei</w:t>
      </w:r>
      <w:r>
        <w:rPr>
          <w:sz w:val="20"/>
          <w:szCs w:val="20"/>
        </w:rPr>
        <w:t>, across three characteristic habitats spanning the Bahamas and the Cayman Islands. Using reflectance spectrometry as well as supervised machine learning, we found significant differences in spectral properties of the dewlap between habitats within small islands, sometimes over very short distances. Passive divergence in dewlap phenotype associated with isolation-by-distance did not explain our results. On the other hand, these habitat-specific dewlap differences varied in magnitude and direction across islands, and thus our primary test for adaptation – parallel responses across islands – was falsified. We suggest, however, that selection could be involved in several ways, including sexual selection. Our results shed new light on the scale at which signal color polymorphism can be maintained in the presence of gene flow, and the relative role of local adaptation and other processes in driving these patterns.</w:t>
      </w:r>
    </w:p>
    <w:p>
      <w:pPr>
        <w:pStyle w:val="Normal"/>
        <w:pBdr/>
        <w:rPr>
          <w:color w:val="000000"/>
        </w:rPr>
      </w:pPr>
      <w:r>
        <w:rPr>
          <w:b/>
          <w:color w:val="000000"/>
        </w:rPr>
        <w:t>Keywords</w:t>
      </w:r>
      <w:r>
        <w:rPr>
          <w:color w:val="000000"/>
        </w:rPr>
        <w:t xml:space="preserve"> — reflectance, adaptation, sexual signal, machine learning, polymorphism</w:t>
      </w:r>
    </w:p>
    <w:p>
      <w:pPr>
        <w:pStyle w:val="Heading1"/>
        <w:numPr>
          <w:ilvl w:val="0"/>
          <w:numId w:val="1"/>
        </w:numPr>
        <w:tabs>
          <w:tab w:val="left" w:pos="0" w:leader="none"/>
        </w:tabs>
        <w:rPr/>
      </w:pPr>
      <w:bookmarkStart w:id="0" w:name="gjdgxs"/>
      <w:bookmarkEnd w:id="0"/>
      <w:r>
        <w:rPr/>
        <w:t>Introduction</w:t>
      </w:r>
    </w:p>
    <w:p>
      <w:pPr>
        <w:pStyle w:val="Normal"/>
        <w:pBdr/>
        <w:rPr/>
      </w:pPr>
      <w:r>
        <w:rPr>
          <w:color w:val="000000"/>
        </w:rPr>
        <w:t>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 (Bradbury &amp; Vehrencamp, 2011). A primary evolutionary factor shaping communication signals is the sensory system and behavior of their recipients (the sensory drive hypothesis; Endler &amp; McLellan (1988; Endler, 1992, 1998)). Over the past decades, scientists have established that signals evolve in an ecological context and are dependent on environmental conditions (Endler, 1992, 1993b; a). Just as different habitats may favor different combinations of eco-morphological traits to maximize performance and fitness (Arnold, 1983), they may also shape different forms of a signal</w:t>
      </w:r>
      <w:del w:id="0" w:author="Jonathan Losos" w:date="2020-08-14T19:37:00Z">
        <w:r>
          <w:rPr>
            <w:color w:val="000000"/>
          </w:rPr>
          <w:delText>,</w:delText>
        </w:r>
      </w:del>
      <w:r>
        <w:rPr>
          <w:color w:val="000000"/>
        </w:rPr>
        <w:t xml:space="preserve"> so as to maximize its transmission and detection (e.g. Seehausen (1997)), or reduce its detection by unintended recipients such as predators (Endler, 1984, 1990, 1991; Halfwerk </w:t>
      </w:r>
      <w:r>
        <w:rPr>
          <w:i/>
          <w:color w:val="000000"/>
        </w:rPr>
        <w:t>et al.</w:t>
      </w:r>
      <w:r>
        <w:rPr>
          <w:color w:val="000000"/>
        </w:rPr>
        <w:t>, 2014). This selective pressure may drive the local adaptation of communication signals.</w:t>
      </w:r>
    </w:p>
    <w:p>
      <w:pPr>
        <w:pStyle w:val="Normal"/>
        <w:pBdr/>
        <w:rPr>
          <w:color w:val="000000"/>
          <w:ins w:id="2" w:author="Jonathan Losos" w:date="2020-08-14T19:40:00Z"/>
        </w:rPr>
      </w:pPr>
      <w:r>
        <w:rPr>
          <w:color w:val="000000"/>
        </w:rPr>
        <w:b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 (Felsenstein, 1976; García-Ramos &amp; Kirkpatrick, 1997; Dieckmann &amp; Doebeli, 1999; Lenormand, 2002; Hendry </w:t>
      </w:r>
      <w:r>
        <w:rPr>
          <w:i/>
          <w:color w:val="000000"/>
        </w:rPr>
        <w:t>et al.</w:t>
      </w:r>
      <w:r>
        <w:rPr>
          <w:color w:val="000000"/>
        </w:rPr>
        <w:t xml:space="preserve">, 2007a). This genetic homogenization has been confirmed empirically in systems such as stick-insects (Nosil &amp; Crespi, 2004) and sticklebacks (Hendry </w:t>
      </w:r>
      <w:r>
        <w:rPr>
          <w:i/>
          <w:color w:val="000000"/>
        </w:rPr>
        <w:t>et al.</w:t>
      </w:r>
      <w:r>
        <w:rPr>
          <w:color w:val="000000"/>
        </w:rPr>
        <w:t xml:space="preserve">, 2007b). Yet, examples of microgeographic adaptation, i.e. adaptation at smaller scales than the range of dispersal, exist, highlighting the potential of some organisms to respond to selection in the face of gene flow (see Richardson </w:t>
      </w:r>
      <w:r>
        <w:rPr>
          <w:i/>
          <w:color w:val="000000"/>
        </w:rPr>
        <w:t>et al.</w:t>
      </w:r>
      <w:r>
        <w:rPr>
          <w:color w:val="000000"/>
        </w:rPr>
        <w:t xml:space="preserve"> (2014) and references therein). Examples include small scale adaptation in fragmented areas in Australian fruit flies (Willi &amp; Hoffmann, 2012), or local adaptation to predation pressure in North American salamanders (Richardson &amp; Urban, 2013).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 (Richardson </w:t>
      </w:r>
      <w:r>
        <w:rPr>
          <w:i/>
          <w:color w:val="000000"/>
        </w:rPr>
        <w:t>et al.</w:t>
      </w:r>
      <w:r>
        <w:rPr>
          <w:color w:val="000000"/>
        </w:rPr>
        <w:t>, 2014).</w:t>
        <w:br/>
      </w:r>
    </w:p>
    <w:p>
      <w:pPr>
        <w:pStyle w:val="Normal"/>
        <w:pBdr/>
        <w:rPr/>
      </w:pPr>
      <w:r>
        <w:rPr>
          <w:color w:val="000000"/>
        </w:rPr>
        <w:t xml:space="preserve">Lizards of the neotropical genus </w:t>
      </w:r>
      <w:r>
        <w:rPr>
          <w:i/>
          <w:color w:val="000000"/>
        </w:rPr>
        <w:t>Anolis</w:t>
      </w:r>
      <w:r>
        <w:rPr>
          <w:color w:val="000000"/>
        </w:rPr>
        <w:t xml:space="preserve"> are an excellent group for studying the eco-evolutionary dynamics of local adaptation and natural selection (Losos, 2009). A particularly conspicuous trait of anoles is their dewlap; an extensible flap of skin that is typically sexually dimorphic and used as a communication signal in courtship (Sigmund, 1983; Driessens </w:t>
      </w:r>
      <w:r>
        <w:rPr>
          <w:i/>
          <w:color w:val="000000"/>
        </w:rPr>
        <w:t>et al.</w:t>
      </w:r>
      <w:r>
        <w:rPr>
          <w:color w:val="000000"/>
        </w:rPr>
        <w:t xml:space="preserve">, 2014, 2015) and territorial displays (Losos, 1985; Macedonia &amp; Stamps, 1994; Macedonia </w:t>
      </w:r>
      <w:r>
        <w:rPr>
          <w:i/>
          <w:color w:val="000000"/>
        </w:rPr>
        <w:t>et al.</w:t>
      </w:r>
      <w:r>
        <w:rPr>
          <w:color w:val="000000"/>
        </w:rPr>
        <w:t xml:space="preserve">, 2013) as well as in predator deterrence (Leal &amp; Rodríguez-Robles, 1995, 1997; Leal &amp; Rodriguez-Robles, 1997). Dewlap characteristics vary widely among the approximately </w:t>
      </w:r>
      <w:r>
        <w:rPr/>
      </w:r>
      <m:oMath xmlns:m="http://schemas.openxmlformats.org/officeDocument/2006/math">
        <m:r>
          <w:rPr>
            <w:rFonts w:ascii="Cambria Math" w:hAnsi="Cambria Math"/>
          </w:rPr>
          <m:t xml:space="preserve">400</m:t>
        </m:r>
      </m:oMath>
      <w:r>
        <w:rPr>
          <w:color w:val="000000"/>
        </w:rPr>
        <w:t xml:space="preserve"> species of the genus (Nicholson </w:t>
      </w:r>
      <w:r>
        <w:rPr>
          <w:i/>
          <w:color w:val="000000"/>
        </w:rPr>
        <w:t>et al.</w:t>
      </w:r>
      <w:r>
        <w:rPr>
          <w:color w:val="000000"/>
        </w:rPr>
        <w:t xml:space="preserve">, 2007). Interspecific variation in dewlap coloration is implicated in species recognition (Williams, 1969; Rand &amp; Williams, 1970; Williams &amp; Rand, 1977; Losos, 1985; Macedonia &amp; Stamps, 1994; Fleishman, 2000; Macedonia </w:t>
      </w:r>
      <w:r>
        <w:rPr>
          <w:i/>
          <w:color w:val="000000"/>
        </w:rPr>
        <w:t>et al.</w:t>
      </w:r>
      <w:r>
        <w:rPr>
          <w:color w:val="000000"/>
        </w:rPr>
        <w:t xml:space="preserve">, 2013), and this function could have had a role in initiating and/or reinforcing reproductive isolation during speciation (Lambert </w:t>
      </w:r>
      <w:r>
        <w:rPr>
          <w:i/>
          <w:color w:val="000000"/>
        </w:rPr>
        <w:t>et al.</w:t>
      </w:r>
      <w:r>
        <w:rPr>
          <w:color w:val="000000"/>
        </w:rPr>
        <w:t xml:space="preserve">, 2013; Geneva </w:t>
      </w:r>
      <w:r>
        <w:rPr>
          <w:i/>
          <w:color w:val="000000"/>
        </w:rPr>
        <w:t>et al.</w:t>
      </w:r>
      <w:r>
        <w:rPr>
          <w:color w:val="000000"/>
        </w:rPr>
        <w:t xml:space="preserve">, 2015; Ng </w:t>
      </w:r>
      <w:r>
        <w:rPr>
          <w:i/>
          <w:color w:val="000000"/>
        </w:rPr>
        <w:t>et al.</w:t>
      </w:r>
      <w:r>
        <w:rPr>
          <w:color w:val="000000"/>
        </w:rPr>
        <w:t>, 2017).</w:t>
      </w:r>
    </w:p>
    <w:p>
      <w:pPr>
        <w:pStyle w:val="Normal"/>
        <w:pBdr/>
        <w:rPr/>
      </w:pPr>
      <w:r>
        <w:rPr>
          <w:color w:val="000000"/>
        </w:rPr>
        <w:br/>
        <w:t xml:space="preserve">Within species, studies have shown a link between variation in dewlap coloration and differences in habitats or climatic conditions (Macedonia, 2001; Leal &amp; Fleishman, 2002, 2004; Thorpe &amp; Stenson, 2002; Thorpe, 2002; Vanhooydonck </w:t>
      </w:r>
      <w:r>
        <w:rPr>
          <w:i/>
          <w:color w:val="000000"/>
        </w:rPr>
        <w:t>et al.</w:t>
      </w:r>
      <w:r>
        <w:rPr>
          <w:color w:val="000000"/>
        </w:rPr>
        <w:t xml:space="preserve">, 2009; Ng </w:t>
      </w:r>
      <w:r>
        <w:rPr>
          <w:i/>
          <w:color w:val="000000"/>
        </w:rPr>
        <w:t>et al.</w:t>
      </w:r>
      <w:r>
        <w:rPr>
          <w:color w:val="000000"/>
        </w:rPr>
        <w:t xml:space="preserve">, 2012, 2013, 2016; Driessens </w:t>
      </w:r>
      <w:r>
        <w:rPr>
          <w:i/>
          <w:color w:val="000000"/>
        </w:rPr>
        <w:t>et al.</w:t>
      </w:r>
      <w:r>
        <w:rPr>
          <w:color w:val="000000"/>
        </w:rPr>
        <w:t xml:space="preserve">, 2017). Some studies suggest that those differences may be adaptive, and that dewlaps may have evolved to maximize detectability given local light conditions (Fleishman &amp; Persons, 2001; Leal &amp; Fleishman, 2002, 2004). Other studies testing this hypothesis, however, found no pattern (Fleishman </w:t>
      </w:r>
      <w:r>
        <w:rPr>
          <w:i/>
          <w:color w:val="000000"/>
        </w:rPr>
        <w:t>et al.</w:t>
      </w:r>
      <w:r>
        <w:rPr>
          <w:color w:val="000000"/>
        </w:rPr>
        <w:t xml:space="preserve">, 2009; Ng </w:t>
      </w:r>
      <w:r>
        <w:rPr>
          <w:i/>
          <w:color w:val="000000"/>
        </w:rPr>
        <w:t>et al.</w:t>
      </w:r>
      <w:r>
        <w:rPr>
          <w:color w:val="000000"/>
        </w:rPr>
        <w:t xml:space="preserve">, 2012; Macedonia </w:t>
      </w:r>
      <w:r>
        <w:rPr>
          <w:i/>
          <w:color w:val="000000"/>
        </w:rPr>
        <w:t>et al.</w:t>
      </w:r>
      <w:r>
        <w:rPr>
          <w:color w:val="000000"/>
        </w:rPr>
        <w:t>, 2014).</w:t>
      </w:r>
    </w:p>
    <w:p>
      <w:pPr>
        <w:pStyle w:val="Normal"/>
        <w:pBdr/>
        <w:rPr>
          <w:color w:val="000000"/>
        </w:rPr>
      </w:pPr>
      <w:r>
        <w:rPr>
          <w:color w:val="000000"/>
        </w:rPr>
        <w:br/>
        <w:t xml:space="preserve">Previous studies investigating variation in anole dewlaps compared populations at relatively large geographical scales, e.g. between islands (Vanhooydonck </w:t>
      </w:r>
      <w:r>
        <w:rPr>
          <w:i/>
          <w:color w:val="000000"/>
        </w:rPr>
        <w:t>et al.</w:t>
      </w:r>
      <w:r>
        <w:rPr>
          <w:color w:val="000000"/>
        </w:rPr>
        <w:t xml:space="preserve">, 2009; Driessens </w:t>
      </w:r>
      <w:r>
        <w:rPr>
          <w:i/>
          <w:color w:val="000000"/>
        </w:rPr>
        <w:t>et al.</w:t>
      </w:r>
      <w:r>
        <w:rPr>
          <w:color w:val="000000"/>
        </w:rPr>
        <w:t xml:space="preserve">, 2017) or within large islands such as Puerto Rico (Leal &amp; Fleishman, 2002, 2004) or Hispaniola (Ng </w:t>
      </w:r>
      <w:r>
        <w:rPr>
          <w:i/>
          <w:color w:val="000000"/>
        </w:rPr>
        <w:t>et al.</w:t>
      </w:r>
      <w:r>
        <w:rPr>
          <w:color w:val="000000"/>
        </w:rPr>
        <w:t xml:space="preserve">, 2012, 2016). These large scales and marine barriers should reduce gene flow (Ng &amp; Glor, 2011; Lambert </w:t>
      </w:r>
      <w:r>
        <w:rPr>
          <w:i/>
          <w:color w:val="000000"/>
        </w:rPr>
        <w:t>et al.</w:t>
      </w:r>
      <w:r>
        <w:rPr>
          <w:color w:val="000000"/>
        </w:rPr>
        <w:t xml:space="preserve">, 2013; Richardson </w:t>
      </w:r>
      <w:r>
        <w:rPr>
          <w:i/>
          <w:color w:val="000000"/>
        </w:rPr>
        <w:t>et al.</w:t>
      </w:r>
      <w:r>
        <w:rPr>
          <w:color w:val="000000"/>
        </w:rPr>
        <w:t xml:space="preserve">, 2014; Ng </w:t>
      </w:r>
      <w:r>
        <w:rPr>
          <w:i/>
          <w:color w:val="000000"/>
        </w:rPr>
        <w:t>et al.</w:t>
      </w:r>
      <w:r>
        <w:rPr>
          <w:color w:val="000000"/>
        </w:rPr>
        <w:t xml:space="preserve">, 2017). That said, examples do exist of divergence in dewlap coloration at smaller scales or between populations with high degrees of gene flow (Thorpe &amp; Stenson, 2002; Thorpe, 2002; Stapley </w:t>
      </w:r>
      <w:r>
        <w:rPr>
          <w:i/>
          <w:color w:val="000000"/>
        </w:rPr>
        <w:t>et al.</w:t>
      </w:r>
      <w:r>
        <w:rPr>
          <w:color w:val="000000"/>
        </w:rPr>
        <w:t xml:space="preserve">, 2011; Ng </w:t>
      </w:r>
      <w:r>
        <w:rPr>
          <w:i/>
          <w:color w:val="000000"/>
        </w:rPr>
        <w:t>et al.</w:t>
      </w:r>
      <w:r>
        <w:rPr>
          <w:color w:val="000000"/>
        </w:rPr>
        <w:t>, 2016).</w:t>
        <w:br/>
        <w:t xml:space="preserve">The species </w:t>
      </w:r>
      <w:r>
        <w:rPr>
          <w:i/>
          <w:color w:val="000000"/>
        </w:rPr>
        <w:t>Anolis sagrei</w:t>
      </w:r>
      <w:r>
        <w:rPr>
          <w:color w:val="000000"/>
        </w:rPr>
        <w:t xml:space="preserve"> is widespread across islands of the West Indies (Reynolds </w:t>
      </w:r>
      <w:r>
        <w:rPr>
          <w:i/>
          <w:color w:val="000000"/>
        </w:rPr>
        <w:t>et al.</w:t>
      </w:r>
      <w:r>
        <w:rPr>
          <w:color w:val="000000"/>
        </w:rPr>
        <w:t xml:space="preserve">, 2020). It has been the subject of study concerning local adaptation (Losos </w:t>
      </w:r>
      <w:r>
        <w:rPr>
          <w:i/>
          <w:color w:val="000000"/>
        </w:rPr>
        <w:t>et al.</w:t>
      </w:r>
      <w:r>
        <w:rPr>
          <w:color w:val="000000"/>
        </w:rPr>
        <w:t xml:space="preserve">, 1994, 1997, 2001; Kolbe </w:t>
      </w:r>
      <w:r>
        <w:rPr>
          <w:i/>
          <w:color w:val="000000"/>
        </w:rPr>
        <w:t>et al.</w:t>
      </w:r>
      <w:r>
        <w:rPr>
          <w:color w:val="000000"/>
        </w:rPr>
        <w:t xml:space="preserve">, 2012), biological invasion (Kolbe </w:t>
      </w:r>
      <w:r>
        <w:rPr>
          <w:i/>
          <w:color w:val="000000"/>
        </w:rPr>
        <w:t>et al.</w:t>
      </w:r>
      <w:r>
        <w:rPr>
          <w:color w:val="000000"/>
        </w:rPr>
        <w:t xml:space="preserve">, 2008), sexual selection (Tokarz, 2002, 2006; Tokarz </w:t>
      </w:r>
      <w:r>
        <w:rPr>
          <w:i/>
          <w:color w:val="000000"/>
        </w:rPr>
        <w:t>et al.</w:t>
      </w:r>
      <w:r>
        <w:rPr>
          <w:color w:val="000000"/>
        </w:rPr>
        <w:t xml:space="preserve">, 2005; Driessens </w:t>
      </w:r>
      <w:r>
        <w:rPr>
          <w:i/>
          <w:color w:val="000000"/>
        </w:rPr>
        <w:t>et al.</w:t>
      </w:r>
      <w:r>
        <w:rPr>
          <w:color w:val="000000"/>
        </w:rPr>
        <w:t xml:space="preserve">, 2014, 2015; Steffen &amp; Guyer, 2014) and many other topics. Between-island variation in the mainly orange-red color of its dewlap was shown to be better explained by climatic variables (Driessens </w:t>
      </w:r>
      <w:r>
        <w:rPr>
          <w:i/>
          <w:color w:val="000000"/>
        </w:rPr>
        <w:t>et al.</w:t>
      </w:r>
      <w:r>
        <w:rPr>
          <w:color w:val="000000"/>
        </w:rPr>
        <w:t xml:space="preserve">, 2017) than by proxies for biotic factors such as sexual selection or predation pressure (Vanhooydonck </w:t>
      </w:r>
      <w:r>
        <w:rPr>
          <w:i/>
          <w:color w:val="000000"/>
        </w:rPr>
        <w:t>et al.</w:t>
      </w:r>
      <w:r>
        <w:rPr>
          <w:color w:val="000000"/>
        </w:rPr>
        <w:t xml:space="preserve">, 2009; Baeckens </w:t>
      </w:r>
      <w:r>
        <w:rPr>
          <w:i/>
          <w:color w:val="000000"/>
        </w:rPr>
        <w:t>et al.</w:t>
      </w:r>
      <w:r>
        <w:rPr>
          <w:color w:val="000000"/>
        </w:rPr>
        <w:t>, 2018). How intra-island differences in habitat may contribute to the diversity of dewlap coloration, however, remains unexplored, and may reveal new insights into the scale of local differentiation despite gene flow.</w:t>
        <w:br/>
        <w:t xml:space="preserve">Here, we analyzed the color characteristics of </w:t>
      </w:r>
      <w:r>
        <w:rPr>
          <w:i/>
          <w:color w:val="000000"/>
        </w:rPr>
        <w:t>A. sagrei</w:t>
      </w:r>
      <w:r>
        <w:rPr>
          <w:color w:val="000000"/>
        </w:rPr>
        <w:t xml:space="preserve"> dewlaps within nine islands in the Bahamas and Cayman Islands. These island systems presently, if not historically, comprise relatively small islands, with no major geographic barriers within islands limiting dispersal for this promiscuous species (Kamath &amp; Losos, 2018).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 (Howard, 1950; Schoener, 1968). </w:t>
      </w:r>
    </w:p>
    <w:p>
      <w:pPr>
        <w:pStyle w:val="Normal"/>
        <w:pBdr/>
        <w:rPr>
          <w:color w:val="000000"/>
        </w:rPr>
      </w:pPr>
      <w:ins w:id="5" w:author="Jonathan Losos" w:date="2020-08-14T19:46:00Z">
        <w:r>
          <w:rPr>
            <w:color w:val="000000"/>
          </w:rPr>
        </w:r>
      </w:ins>
    </w:p>
    <w:p>
      <w:pPr>
        <w:pStyle w:val="Normal"/>
        <w:pBdr/>
        <w:rPr>
          <w:color w:val="000000"/>
        </w:rPr>
      </w:pPr>
      <w:r>
        <w:rPr>
          <w:color w:val="000000"/>
        </w:rPr>
        <w:t xml:space="preserve">The Cayman Islands and the Bahamas have been colonized independently by </w:t>
      </w:r>
      <w:r>
        <w:rPr>
          <w:i/>
          <w:color w:val="000000"/>
        </w:rPr>
        <w:t>A. sagrei</w:t>
      </w:r>
      <w:r>
        <w:rPr>
          <w:color w:val="000000"/>
        </w:rPr>
        <w:t xml:space="preserve"> from Cuba (Reynolds </w:t>
      </w:r>
      <w:r>
        <w:rPr>
          <w:i/>
          <w:color w:val="000000"/>
        </w:rPr>
        <w:t>et al.</w:t>
      </w:r>
      <w:r>
        <w:rPr>
          <w:color w:val="000000"/>
        </w:rPr>
        <w:t xml:space="preserve"> (2020), van de Schoot et al. unpubl.), such that these archipelagos constitute an ideal suite of natural replicates to explore within-island dewlap diversity across multiple islands.</w:t>
        <w:br/>
        <w:t xml:space="preserve">Our sampling design included sites in close proximity (the median distance between two sites within an island was </w:t>
      </w:r>
      <w:r>
        <w:rPr/>
      </w:r>
      <m:oMath xmlns:m="http://schemas.openxmlformats.org/officeDocument/2006/math">
        <m:r>
          <w:rPr>
            <w:rFonts w:ascii="Cambria Math" w:hAnsi="Cambria Math"/>
          </w:rPr>
          <m:t xml:space="preserve">11.2</m:t>
        </m:r>
      </m:oMath>
      <w:r>
        <w:rPr>
          <w:color w:val="000000"/>
        </w:rPr>
        <w:t xml:space="preserve">km). Combining reflectance spectrometry and supervised machine learning, we tested for divergence in dewlap phenotype between habitats within islands and between islands across the range of </w:t>
      </w:r>
      <w:r>
        <w:rPr>
          <w:i/>
          <w:color w:val="000000"/>
        </w:rPr>
        <w:t>A. sagrei</w:t>
      </w:r>
      <w:r>
        <w:rPr>
          <w:color w:val="000000"/>
        </w:rPr>
        <w:t>.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 (Losos, 2011).</w:t>
      </w:r>
    </w:p>
    <w:p>
      <w:pPr>
        <w:pStyle w:val="Heading1"/>
        <w:numPr>
          <w:ilvl w:val="0"/>
          <w:numId w:val="1"/>
        </w:numPr>
        <w:tabs>
          <w:tab w:val="left" w:pos="0" w:leader="none"/>
        </w:tabs>
        <w:rPr/>
      </w:pPr>
      <w:bookmarkStart w:id="1" w:name="30j0zll"/>
      <w:bookmarkEnd w:id="1"/>
      <w:r>
        <w:rPr/>
        <w:t>Methods</w:t>
      </w:r>
    </w:p>
    <w:p>
      <w:pPr>
        <w:pStyle w:val="Heading2"/>
        <w:numPr>
          <w:ilvl w:val="1"/>
          <w:numId w:val="1"/>
        </w:numPr>
        <w:tabs>
          <w:tab w:val="left" w:pos="0" w:leader="none"/>
        </w:tabs>
        <w:rPr/>
      </w:pPr>
      <w:bookmarkStart w:id="2" w:name="1fob9te"/>
      <w:bookmarkEnd w:id="2"/>
      <w:r>
        <w:rPr/>
        <w:t>Data collection</w:t>
      </w:r>
    </w:p>
    <w:p>
      <w:pPr>
        <w:pStyle w:val="Normal"/>
        <w:pBdr/>
        <w:rPr/>
      </w:pPr>
      <w:r>
        <w:rPr>
          <w:color w:val="000000"/>
        </w:rPr>
        <w:t xml:space="preserve">We sampled 466 male </w:t>
      </w:r>
      <w:r>
        <w:rPr>
          <w:i/>
          <w:color w:val="000000"/>
        </w:rPr>
        <w:t>Anolis sagrei</w:t>
      </w:r>
      <w:r>
        <w:rPr>
          <w:color w:val="000000"/>
        </w:rPr>
        <w:t xml:space="preserve"> from seven islands in the Bahamas Archipelago – Abaco, North Andros, South Andros, South Bimini, Eleuthera, Long Island, Ragged Island – and two in the Cayman Islands – Cayman Brac and Little Cayman (Figure </w:t>
      </w:r>
      <w:hyperlink w:anchor="3whwml4">
        <w:r>
          <w:rPr>
            <w:rStyle w:val="ListLabel1"/>
            <w:color w:val="000000"/>
          </w:rPr>
          <w:t>1</w:t>
        </w:r>
      </w:hyperlink>
      <w:r>
        <w:rPr>
          <w:color w:val="000000"/>
        </w:rPr>
        <w:t xml:space="preserve">). These islands were chosen to span the breadth of the West Indian range of </w:t>
      </w:r>
      <w:r>
        <w:rPr>
          <w:i/>
          <w:color w:val="000000"/>
        </w:rPr>
        <w:t>A. sagrei</w:t>
      </w:r>
      <w:r>
        <w:rPr>
          <w:color w:val="000000"/>
        </w:rPr>
        <w:t xml:space="preserve">, because they have highly similar habitat types, and because the </w:t>
      </w:r>
      <w:r>
        <w:rPr>
          <w:i/>
          <w:color w:val="000000"/>
        </w:rPr>
        <w:t>A. sagrei</w:t>
      </w:r>
      <w:r>
        <w:rPr>
          <w:color w:val="000000"/>
        </w:rPr>
        <w:t xml:space="preserve"> on each island group are derived from ancient and distinct colonization events from Cuba (i.e. relatively evolutionarily independent, Reynolds </w:t>
      </w:r>
      <w:r>
        <w:rPr>
          <w:i/>
          <w:color w:val="000000"/>
        </w:rPr>
        <w:t>et al.</w:t>
      </w:r>
      <w:r>
        <w:rPr>
          <w:color w:val="000000"/>
        </w:rPr>
        <w:t xml:space="preserve"> (2020)). Three habitats were sampled on each island based on characterizations by Howard (1950) and Schoener (1968). Each habitat is clearly distinguishable by its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 </w:t>
      </w:r>
      <w:hyperlink w:anchor="2bn6wsx">
        <w:r>
          <w:rPr>
            <w:rStyle w:val="ListLabel1"/>
            <w:color w:val="000000"/>
          </w:rPr>
          <w:t>1</w:t>
        </w:r>
      </w:hyperlink>
      <w:r>
        <w:rPr>
          <w:color w:val="000000"/>
        </w:rPr>
        <w:t xml:space="preserve">. Our sampling design enabled us to test for differences between habitats at a coarse and fine geographical scale. The median distance between two localities within an island was </w:t>
      </w:r>
      <w:r>
        <w:rPr/>
      </w:r>
      <m:oMath xmlns:m="http://schemas.openxmlformats.org/officeDocument/2006/math">
        <m:r>
          <w:rPr>
            <w:rFonts w:ascii="Cambria Math" w:hAnsi="Cambria Math"/>
          </w:rPr>
          <m:t xml:space="preserve">∼</m:t>
        </m:r>
        <m:r>
          <w:rPr>
            <w:rFonts w:ascii="Cambria Math" w:hAnsi="Cambria Math"/>
          </w:rPr>
          <m:t xml:space="preserve">11</m:t>
        </m:r>
      </m:oMath>
      <w:r>
        <w:rPr>
          <w:color w:val="000000"/>
        </w:rPr>
        <w:t xml:space="preserve">km, with some islands being sampled at smaller or larger scales (Figure </w:t>
      </w:r>
      <w:hyperlink w:anchor="qsh70q">
        <w:r>
          <w:rPr>
            <w:rStyle w:val="ListLabel1"/>
            <w:color w:val="000000"/>
          </w:rPr>
          <w:t>4</w:t>
        </w:r>
      </w:hyperlink>
      <w:r>
        <w:rPr>
          <w:color w:val="000000"/>
        </w:rPr>
        <w:t xml:space="preserve">, Table </w:t>
      </w:r>
      <w:hyperlink w:anchor="3as4poj">
        <w:r>
          <w:rPr>
            <w:rStyle w:val="ListLabel1"/>
            <w:color w:val="000000"/>
          </w:rPr>
          <w:t>2</w:t>
        </w:r>
      </w:hyperlink>
      <w:r>
        <w:rPr>
          <w:color w:val="000000"/>
        </w:rPr>
        <w:t xml:space="preserve">). </w:t>
      </w:r>
      <w:r>
        <w:rPr/>
      </w:r>
      <m:oMath xmlns:m="http://schemas.openxmlformats.org/officeDocument/2006/math">
        <m:r>
          <w:rPr>
            <w:rFonts w:ascii="Cambria Math" w:hAnsi="Cambria Math"/>
          </w:rPr>
          <m:t xml:space="preserve">80.3</m:t>
        </m:r>
      </m:oMath>
      <w:r>
        <w:rPr>
          <w:color w:val="000000"/>
        </w:rPr>
        <w:t xml:space="preserve">% of all pairwise distances within islands were less than </w:t>
      </w:r>
      <w:r>
        <w:rPr/>
      </w:r>
      <m:oMath xmlns:m="http://schemas.openxmlformats.org/officeDocument/2006/math">
        <m:r>
          <w:rPr>
            <w:rFonts w:ascii="Cambria Math" w:hAnsi="Cambria Math"/>
          </w:rPr>
          <m:t xml:space="preserve">50</m:t>
        </m:r>
      </m:oMath>
      <w:r>
        <w:rPr>
          <w:color w:val="000000"/>
        </w:rPr>
        <w:t>km. Additionally, there are no major barriers to dispersal (such as mountains or grassland) on any of the islands that we sampled.</w:t>
      </w:r>
    </w:p>
    <w:p>
      <w:pPr>
        <w:pStyle w:val="Heading2"/>
        <w:numPr>
          <w:ilvl w:val="1"/>
          <w:numId w:val="1"/>
        </w:numPr>
        <w:tabs>
          <w:tab w:val="left" w:pos="0" w:leader="none"/>
        </w:tabs>
        <w:rPr/>
      </w:pPr>
      <w:bookmarkStart w:id="3" w:name="3znysh7"/>
      <w:bookmarkEnd w:id="3"/>
      <w:r>
        <w:rPr/>
        <w:t>Reflectance measurements</w:t>
      </w:r>
    </w:p>
    <w:p>
      <w:pPr>
        <w:pStyle w:val="Normal"/>
        <w:pBdr/>
        <w:rPr>
          <w:color w:val="000000"/>
        </w:rPr>
      </w:pPr>
      <w:r>
        <w:rPr>
          <w:color w:val="000000"/>
        </w:rPr>
        <w:t xml:space="preserve">We measured reflectance between 300 and 700nm wavelength, a range that encompasses the colors visible to most lizards and vertebrates in general (Lazareva </w:t>
      </w:r>
      <w:r>
        <w:rPr>
          <w:i/>
          <w:color w:val="000000"/>
        </w:rPr>
        <w:t>et al.</w:t>
      </w:r>
      <w:r>
        <w:rPr>
          <w:color w:val="000000"/>
        </w:rPr>
        <w:t>, 2012). Measurements were taken with an Ocean Optics USB4000 spectrometer, a pulsed Xenon light source (PX-2, Ocean Optics, Largo, FL, USA) and a reflectance probe protected by a black anodized aluminum sheath. Measurements were taken with a 45-degree inclination to prevent specular reflection (Endler, 1990). The device was regularly standardized with a Spectralon white standard (Labsphere, North Sutton, NH, USA). Reflectance was measured at the center of the dewlap.</w:t>
      </w:r>
    </w:p>
    <w:p>
      <w:pPr>
        <w:pStyle w:val="Heading2"/>
        <w:numPr>
          <w:ilvl w:val="1"/>
          <w:numId w:val="1"/>
        </w:numPr>
        <w:tabs>
          <w:tab w:val="left" w:pos="0" w:leader="none"/>
        </w:tabs>
        <w:rPr/>
      </w:pPr>
      <w:bookmarkStart w:id="4" w:name="2et92p0"/>
      <w:bookmarkEnd w:id="4"/>
      <w:r>
        <w:rPr/>
        <w:t>Analysis</w:t>
      </w:r>
    </w:p>
    <w:p>
      <w:pPr>
        <w:pStyle w:val="Normal"/>
        <w:pBdr/>
        <w:rPr>
          <w:color w:val="000000"/>
        </w:rPr>
      </w:pPr>
      <w:r>
        <w:rPr>
          <w:color w:val="000000"/>
        </w:rPr>
        <w:t>All analyses in this study were performed in R 3.6.1 (R Core Team, 2019).</w:t>
      </w:r>
    </w:p>
    <w:p>
      <w:pPr>
        <w:pStyle w:val="Heading3"/>
        <w:numPr>
          <w:ilvl w:val="2"/>
          <w:numId w:val="1"/>
        </w:numPr>
        <w:tabs>
          <w:tab w:val="left" w:pos="0" w:leader="none"/>
        </w:tabs>
        <w:rPr/>
      </w:pPr>
      <w:bookmarkStart w:id="5" w:name="tyjcwt"/>
      <w:bookmarkEnd w:id="5"/>
      <w:r>
        <w:rPr/>
        <w:t>Dimensionality reduction</w:t>
      </w:r>
    </w:p>
    <w:p>
      <w:pPr>
        <w:pStyle w:val="Normal"/>
        <w:pBdr/>
        <w:rPr/>
      </w:pPr>
      <w:r>
        <w:rPr>
          <w:color w:val="000000"/>
        </w:rPr>
        <w:t xml:space="preserve">Reflectance curves were smoothed using the R package pavo (Maia </w:t>
      </w:r>
      <w:r>
        <w:rPr>
          <w:i/>
          <w:color w:val="000000"/>
        </w:rPr>
        <w:t>et al.</w:t>
      </w:r>
      <w:r>
        <w:rPr>
          <w:color w:val="000000"/>
        </w:rPr>
        <w:t xml:space="preserve">, 2013) as well as with custom R functions, down to one reflectance value at each nanometer in wavelength from 300 to 700nm. Because neighboring wavelengths are highly collinear in reflectance, we reduced the dimensionality of the data using principal component analysis (PCA), as per Cuthill </w:t>
      </w:r>
      <w:r>
        <w:rPr>
          <w:i/>
          <w:color w:val="000000"/>
        </w:rPr>
        <w:t>et al.</w:t>
      </w:r>
      <w:r>
        <w:rPr>
          <w:color w:val="000000"/>
        </w:rPr>
        <w:t xml:space="preserve"> (1999) and Leal &amp; Fleishman (2002). We performed PCA on each island separately and systematically retained the first four principal components (PC), which together always explained more than </w:t>
      </w:r>
      <w:r>
        <w:rPr/>
      </w:r>
      <m:oMath xmlns:m="http://schemas.openxmlformats.org/officeDocument/2006/math">
        <m:r>
          <w:rPr>
            <w:rFonts w:ascii="Cambria Math" w:hAnsi="Cambria Math"/>
          </w:rPr>
          <m:t xml:space="preserve">88.8</m:t>
        </m:r>
        <m:r>
          <m:rPr>
            <m:lit/>
            <m:nor/>
          </m:rPr>
          <w:rPr>
            <w:rFonts w:ascii="Cambria Math" w:hAnsi="Cambria Math"/>
          </w:rPr>
          <m:t xml:space="preserve">%</m:t>
        </m:r>
      </m:oMath>
      <w:r>
        <w:rPr>
          <w:color w:val="000000"/>
        </w:rPr>
        <w:t xml:space="preserve"> of the variance across islands (Table </w:t>
      </w:r>
      <w:hyperlink w:anchor="1pxezwc">
        <w:r>
          <w:rPr>
            <w:rStyle w:val="ListLabel1"/>
            <w:color w:val="000000"/>
          </w:rPr>
          <w:t>3</w:t>
        </w:r>
      </w:hyperlink>
      <w:r>
        <w:rPr>
          <w:color w:val="000000"/>
        </w:rPr>
        <w:t xml:space="preserve">). PC1 explained between </w:t>
      </w:r>
      <w:r>
        <w:rPr/>
      </w:r>
      <m:oMath xmlns:m="http://schemas.openxmlformats.org/officeDocument/2006/math">
        <m:r>
          <w:rPr>
            <w:rFonts w:ascii="Cambria Math" w:hAnsi="Cambria Math"/>
          </w:rPr>
          <m:t xml:space="preserve">40</m:t>
        </m:r>
      </m:oMath>
      <w:r>
        <w:rPr>
          <w:color w:val="000000"/>
        </w:rPr>
        <w:t xml:space="preserve"> and </w:t>
      </w:r>
      <w:r>
        <w:rPr/>
      </w:r>
      <m:oMath xmlns:m="http://schemas.openxmlformats.org/officeDocument/2006/math">
        <m:r>
          <w:rPr>
            <w:rFonts w:ascii="Cambria Math" w:hAnsi="Cambria Math"/>
          </w:rPr>
          <m:t xml:space="preserve">56</m:t>
        </m:r>
      </m:oMath>
      <w:r>
        <w:rPr>
          <w:color w:val="000000"/>
        </w:rPr>
        <w:t xml:space="preserve">% of the variance across islands; PC2 explained </w:t>
      </w:r>
      <w:r>
        <w:rPr/>
      </w:r>
      <m:oMath xmlns:m="http://schemas.openxmlformats.org/officeDocument/2006/math">
        <m:r>
          <w:rPr>
            <w:rFonts w:ascii="Cambria Math" w:hAnsi="Cambria Math"/>
          </w:rPr>
          <m:t xml:space="preserve">17.4</m:t>
        </m:r>
      </m:oMath>
      <w:r>
        <w:rPr>
          <w:color w:val="000000"/>
        </w:rPr>
        <w:t>–</w:t>
      </w:r>
      <w:r>
        <w:rPr/>
      </w:r>
      <m:oMath xmlns:m="http://schemas.openxmlformats.org/officeDocument/2006/math">
        <m:r>
          <w:rPr>
            <w:rFonts w:ascii="Cambria Math" w:hAnsi="Cambria Math"/>
          </w:rPr>
          <m:t xml:space="preserve">27.9</m:t>
        </m:r>
      </m:oMath>
      <w:r>
        <w:rPr>
          <w:color w:val="000000"/>
        </w:rPr>
        <w:t xml:space="preserve">%; PC3 </w:t>
      </w:r>
      <w:r>
        <w:rPr/>
      </w:r>
      <m:oMath xmlns:m="http://schemas.openxmlformats.org/officeDocument/2006/math">
        <m:r>
          <w:rPr>
            <w:rFonts w:ascii="Cambria Math" w:hAnsi="Cambria Math"/>
          </w:rPr>
          <m:t xml:space="preserve">12.7</m:t>
        </m:r>
      </m:oMath>
      <w:r>
        <w:rPr>
          <w:color w:val="000000"/>
        </w:rPr>
        <w:t>–</w:t>
      </w:r>
      <w:r>
        <w:rPr/>
      </w:r>
      <m:oMath xmlns:m="http://schemas.openxmlformats.org/officeDocument/2006/math">
        <m:r>
          <w:rPr>
            <w:rFonts w:ascii="Cambria Math" w:hAnsi="Cambria Math"/>
          </w:rPr>
          <m:t xml:space="preserve">17.6</m:t>
        </m:r>
      </m:oMath>
      <w:r>
        <w:rPr>
          <w:color w:val="000000"/>
        </w:rPr>
        <w:t xml:space="preserve">% and PC4 </w:t>
      </w:r>
      <w:r>
        <w:rPr/>
      </w:r>
      <m:oMath xmlns:m="http://schemas.openxmlformats.org/officeDocument/2006/math">
        <m:r>
          <w:rPr>
            <w:rFonts w:ascii="Cambria Math" w:hAnsi="Cambria Math"/>
          </w:rPr>
          <m:t xml:space="preserve">4.3</m:t>
        </m:r>
      </m:oMath>
      <w:r>
        <w:rPr>
          <w:color w:val="000000"/>
        </w:rPr>
        <w:t>–</w:t>
      </w:r>
      <w:r>
        <w:rPr/>
      </w:r>
      <m:oMath xmlns:m="http://schemas.openxmlformats.org/officeDocument/2006/math">
        <m:r>
          <w:rPr>
            <w:rFonts w:ascii="Cambria Math" w:hAnsi="Cambria Math"/>
          </w:rPr>
          <m:t xml:space="preserve">10.5</m:t>
        </m:r>
      </m:oMath>
      <w:r>
        <w:rPr>
          <w:color w:val="000000"/>
        </w:rPr>
        <w:t xml:space="preserve">%. The first four PCs explained similar proportions of variance when calculated for all islands together (Table </w:t>
      </w:r>
      <w:hyperlink w:anchor="1pxezwc">
        <w:r>
          <w:rPr>
            <w:rStyle w:val="ListLabel1"/>
            <w:color w:val="000000"/>
          </w:rPr>
          <w:t>3</w:t>
        </w:r>
      </w:hyperlink>
      <w:r>
        <w:rPr>
          <w:color w:val="000000"/>
        </w:rPr>
        <w:t xml:space="preserve">). PCs need not represent the same wavelengths across islands because they are fitted on different datasets. Nevertheless, PC1 was very collinear with brightness for all islands (Figure </w:t>
      </w:r>
      <w:hyperlink w:anchor="49x2ik5">
        <w:r>
          <w:rPr>
            <w:rStyle w:val="ListLabel1"/>
            <w:color w:val="000000"/>
          </w:rPr>
          <w:t>5</w:t>
        </w:r>
      </w:hyperlink>
      <w:r>
        <w:rPr>
          <w:color w:val="000000"/>
        </w:rPr>
        <w:t xml:space="preserve">, Table </w:t>
      </w:r>
      <w:hyperlink w:anchor="2p2csry">
        <w:r>
          <w:rPr>
            <w:rStyle w:val="ListLabel1"/>
            <w:color w:val="000000"/>
          </w:rPr>
          <w:t>4</w:t>
        </w:r>
      </w:hyperlink>
      <w:r>
        <w:rPr>
          <w:color w:val="000000"/>
        </w:rPr>
        <w:t xml:space="preserve">). PC2 correlated highly with the red and ultraviolet ends of the spectrum, which were inversely correlated with each other (Fig. </w:t>
      </w:r>
      <w:hyperlink w:anchor="147n2zr">
        <w:r>
          <w:rPr>
            <w:rStyle w:val="ListLabel1"/>
            <w:color w:val="000000"/>
          </w:rPr>
          <w:t>3</w:t>
        </w:r>
      </w:hyperlink>
      <w:r>
        <w:rPr>
          <w:color w:val="000000"/>
        </w:rPr>
        <w:t>A). Higher PCs corresponded to various combinations of wavelengths. Because PC1 correlated uniformly with all wavelengths across the spectrum</w:t>
      </w:r>
      <w:ins w:id="6" w:author="Jonathan Losos" w:date="2020-08-14T19:52:00Z">
        <w:r>
          <w:rPr>
            <w:color w:val="000000"/>
          </w:rPr>
          <w:t>,</w:t>
        </w:r>
      </w:ins>
      <w:r>
        <w:rPr>
          <w:color w:val="000000"/>
        </w:rPr>
        <w:t xml:space="preserve"> we considered PC2 onwards to capture the chromatic dimensions of color space, i.e. the relative contributions of the wavelengths regardless of brightness.</w:t>
      </w:r>
    </w:p>
    <w:p>
      <w:pPr>
        <w:pStyle w:val="Heading3"/>
        <w:numPr>
          <w:ilvl w:val="2"/>
          <w:numId w:val="1"/>
        </w:numPr>
        <w:tabs>
          <w:tab w:val="left" w:pos="0" w:leader="none"/>
        </w:tabs>
        <w:rPr/>
      </w:pPr>
      <w:bookmarkStart w:id="6" w:name="3dy6vkm"/>
      <w:bookmarkEnd w:id="6"/>
      <w:r>
        <w:rPr/>
        <w:t>Pooled analyses</w:t>
      </w:r>
    </w:p>
    <w:p>
      <w:pPr>
        <w:pStyle w:val="Normal"/>
        <w:pBdr/>
        <w:rPr/>
      </w:pPr>
      <w:r>
        <w:rPr>
          <w:color w:val="000000"/>
        </w:rPr>
        <w:t xml:space="preserve">In addition to within-island PCA, we performed a PCA on pooled data from </w:t>
      </w:r>
      <w:commentRangeStart w:id="0"/>
      <w:r>
        <w:rPr>
          <w:color w:val="000000"/>
        </w:rPr>
        <w:t>the whole archipelago</w:t>
      </w:r>
      <w:r>
        <w:rPr>
          <w:color w:val="000000"/>
        </w:rPr>
      </w:r>
      <w:commentRangeEnd w:id="0"/>
      <w:r>
        <w:commentReference w:id="0"/>
      </w:r>
      <w:r>
        <w:rPr>
          <w:color w:val="000000"/>
        </w:rPr>
        <w:t xml:space="preserve">. The first four principal components explained 91.3% of the variance (Table </w:t>
      </w:r>
      <w:hyperlink w:anchor="1pxezwc">
        <w:r>
          <w:rPr>
            <w:rStyle w:val="ListLabel1"/>
            <w:color w:val="000000"/>
          </w:rPr>
          <w:t>3</w:t>
        </w:r>
      </w:hyperlink>
      <w:r>
        <w:rPr>
          <w:color w:val="000000"/>
        </w:rPr>
        <w:t xml:space="preserve">). Again PC1 strongly correlated with brightness (Fig. </w:t>
      </w:r>
      <w:hyperlink w:anchor="3o7alnk">
        <w:r>
          <w:rPr>
            <w:rStyle w:val="ListLabel1"/>
            <w:color w:val="000000"/>
          </w:rPr>
          <w:t>6</w:t>
        </w:r>
      </w:hyperlink>
      <w:r>
        <w:rPr>
          <w:color w:val="000000"/>
        </w:rPr>
        <w:t xml:space="preserve">, Table </w:t>
      </w:r>
      <w:hyperlink w:anchor="2p2csry">
        <w:r>
          <w:rPr>
            <w:rStyle w:val="ListLabel1"/>
            <w:color w:val="000000"/>
          </w:rPr>
          <w:t>4</w:t>
        </w:r>
      </w:hyperlink>
      <w:r>
        <w:rPr>
          <w:color w:val="000000"/>
        </w:rPr>
        <w:t xml:space="preserve">). PC2 was positively correlated to short wavelengths (ultraviolet to blue) and negatively correlated to long wavelengths (green to red, Fig. </w:t>
      </w:r>
      <w:hyperlink w:anchor="23ckvvd">
        <w:r>
          <w:rPr>
            <w:rStyle w:val="ListLabel1"/>
            <w:color w:val="000000"/>
          </w:rPr>
          <w:t>7</w:t>
        </w:r>
      </w:hyperlink>
      <w:r>
        <w:rPr>
          <w:color w:val="000000"/>
        </w:rPr>
        <w:t>B). PC3 was strongly negatively correlated with UV reflectance and positively correlated with blue-green. PC4 was made of a mosaic of wavelengths, correlating positively with blue and red</w:t>
      </w:r>
      <w:ins w:id="7" w:author="Jonathan Losos" w:date="2020-08-14T19:53:00Z">
        <w:r>
          <w:rPr>
            <w:color w:val="000000"/>
          </w:rPr>
          <w:t>,</w:t>
        </w:r>
      </w:ins>
      <w:r>
        <w:rPr>
          <w:color w:val="000000"/>
        </w:rPr>
        <w:t xml:space="preserve"> but negatively with ultraviolet and yellow.</w:t>
        <w:b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 Henze &amp; Zirkler (1990), R package MVN, Korkmaz </w:t>
      </w:r>
      <w:r>
        <w:rPr>
          <w:i/>
          <w:color w:val="000000"/>
        </w:rPr>
        <w:t>et al.</w:t>
      </w:r>
      <w:r>
        <w:rPr>
          <w:color w:val="000000"/>
        </w:rPr>
        <w:t xml:space="preserve"> (2014), Table </w:t>
      </w:r>
      <w:hyperlink w:anchor="ihv636">
        <w:r>
          <w:rPr>
            <w:rStyle w:val="ListLabel1"/>
            <w:color w:val="000000"/>
          </w:rPr>
          <w:t>5</w:t>
        </w:r>
      </w:hyperlink>
      <w:r>
        <w:rPr>
          <w:color w:val="000000"/>
        </w:rPr>
        <w:t xml:space="preserve">; and homogeneity of covariance matrices, Box’s M-test, Box (1949; Morrison, 1988), R package heplots, Fox </w:t>
      </w:r>
      <w:r>
        <w:rPr>
          <w:i/>
          <w:color w:val="000000"/>
        </w:rPr>
        <w:t>et al.</w:t>
      </w:r>
      <w:r>
        <w:rPr>
          <w:color w:val="000000"/>
        </w:rPr>
        <w:t xml:space="preserve"> (2018), Table </w:t>
      </w:r>
      <w:hyperlink w:anchor="32hioqz">
        <w:r>
          <w:rPr>
            <w:rStyle w:val="ListLabel1"/>
            <w:color w:val="000000"/>
          </w:rPr>
          <w:t>6</w:t>
        </w:r>
      </w:hyperlink>
      <w:r>
        <w:rPr>
          <w:color w:val="000000"/>
        </w:rPr>
        <w:t xml:space="preserve">), we used a semi-parametric MANOVA instead (R package MANOVA.RM, Friedrich </w:t>
      </w:r>
      <w:r>
        <w:rPr>
          <w:i/>
          <w:color w:val="000000"/>
        </w:rPr>
        <w:t>et al.</w:t>
      </w:r>
      <w:r>
        <w:rPr>
          <w:color w:val="000000"/>
        </w:rPr>
        <w:t xml:space="preserve"> (2018)), with P-values calculated from a bootstrap procedure with 1,000 iterations. We calculated the proportion of variance explained by islands, habitats and the habitat-by-island interaction using partial effect sizes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oMath>
      <w:r>
        <w:rPr>
          <w:color w:val="000000"/>
        </w:rPr>
        <w:t xml:space="preserve"> on a MANOVA-approximation of the analysis (R package heplots, Fox </w:t>
      </w:r>
      <w:r>
        <w:rPr>
          <w:i/>
          <w:color w:val="000000"/>
        </w:rPr>
        <w:t>et al.</w:t>
      </w:r>
      <w:r>
        <w:rPr>
          <w:color w:val="000000"/>
        </w:rPr>
        <w:t xml:space="preserve"> (2018)).</w:t>
      </w:r>
    </w:p>
    <w:p>
      <w:pPr>
        <w:pStyle w:val="Heading3"/>
        <w:numPr>
          <w:ilvl w:val="2"/>
          <w:numId w:val="1"/>
        </w:numPr>
        <w:tabs>
          <w:tab w:val="left" w:pos="0" w:leader="none"/>
        </w:tabs>
        <w:rPr/>
      </w:pPr>
      <w:bookmarkStart w:id="7" w:name="1t3h5sf"/>
      <w:bookmarkEnd w:id="7"/>
      <w:r>
        <w:rPr/>
        <w:t>Machine learning</w:t>
      </w:r>
    </w:p>
    <w:p>
      <w:pPr>
        <w:pStyle w:val="Normal"/>
        <w:pBdr/>
        <w:rPr>
          <w:color w:val="000000"/>
        </w:rPr>
      </w:pPr>
      <w:r>
        <w:rPr>
          <w:color w:val="000000"/>
        </w:rPr>
        <w:t>Because of the aforementioned violations of MANOVA assumptions, and to reduce the chances of false discovery, we conducted multivariate group comparisons using support vector machines (SVMs), a model-free, powerful nonparametric supervised machine learning technique.</w:t>
        <w:br/>
        <w:t xml:space="preserve">Machine learning for group comparison has become more common in ecology and evolution in recent years (e.g. Pigot </w:t>
      </w:r>
      <w:r>
        <w:rPr>
          <w:i/>
          <w:color w:val="000000"/>
        </w:rPr>
        <w:t>et al.</w:t>
      </w:r>
      <w:r>
        <w:rPr>
          <w:color w:val="000000"/>
        </w:rPr>
        <w:t xml:space="preserve"> (2020)). In particular, SVMs are designed to find the best possible nonlinear boundaries between labelled groups of points in multidimensional spaces, without assumptions about the distribution of the data (Cortes &amp; Vapnik, 1995; Cristianini &amp; Shawe-Taylor, 2000; Kim &amp; Oertzen, 2018). This makes them well suited to field biological data, which often violate the assumptions of classical linear modeling (Kim &amp; Oertzen, 2018) and can be, as in the case of coloration, inherently highly multivariate (Cuthill </w:t>
      </w:r>
      <w:r>
        <w:rPr>
          <w:i/>
          <w:color w:val="000000"/>
        </w:rPr>
        <w:t>et al.</w:t>
      </w:r>
      <w:r>
        <w:rPr>
          <w:color w:val="000000"/>
        </w:rPr>
        <w:t>, 1999).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br/>
        <w:t>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b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 (Ripley, 1996). We used the R package rminer (Cortez, 2010, 2016) for SVMs, and MASS (Venables &amp; Ripley, 2002) for LDAs. We used rminer’s default heuristic search option to automatically tune the Gaussian kernel parameter </w:t>
      </w:r>
      <w:r>
        <w:rPr/>
      </w:r>
      <m:oMath xmlns:m="http://schemas.openxmlformats.org/officeDocument/2006/math">
        <m:r>
          <w:rPr>
            <w:rFonts w:ascii="Cambria Math" w:hAnsi="Cambria Math"/>
          </w:rPr>
          <m:t xml:space="preserve">σ</m:t>
        </m:r>
      </m:oMath>
      <w:r>
        <w:rPr>
          <w:color w:val="000000"/>
        </w:rPr>
        <w:t xml:space="preserve"> and the complexity parameter </w:t>
      </w:r>
      <w:r>
        <w:rPr/>
      </w:r>
      <m:oMath xmlns:m="http://schemas.openxmlformats.org/officeDocument/2006/math">
        <m:r>
          <w:rPr>
            <w:rFonts w:ascii="Cambria Math" w:hAnsi="Cambria Math"/>
          </w:rPr>
          <m:t xml:space="preserve">C</m:t>
        </m:r>
      </m:oMath>
      <w:r>
        <w:rPr>
          <w:color w:val="000000"/>
        </w:rPr>
        <w:t xml:space="preserve"> for the SVMs.</w:t>
        <w:br/>
        <w:t xml:space="preserve">The same procedure was repeated on principal components from the </w:t>
      </w:r>
      <w:commentRangeStart w:id="1"/>
      <w:r>
        <w:rPr>
          <w:color w:val="000000"/>
        </w:rPr>
        <w:t xml:space="preserve">whole archipelago </w:t>
      </w:r>
      <w:r>
        <w:rPr>
          <w:color w:val="000000"/>
        </w:rPr>
      </w:r>
      <w:commentRangeEnd w:id="1"/>
      <w:r>
        <w:commentReference w:id="1"/>
      </w:r>
      <w:r>
        <w:rPr>
          <w:color w:val="000000"/>
        </w:rPr>
        <w:t xml:space="preserve">(see Pooled analyses) to evaluate the significance of </w:t>
      </w:r>
      <w:commentRangeStart w:id="2"/>
      <w:r>
        <w:rPr>
          <w:color w:val="000000"/>
        </w:rPr>
        <w:t>archipelago</w:t>
      </w:r>
      <w:r>
        <w:rPr>
          <w:color w:val="000000"/>
        </w:rPr>
      </w:r>
      <w:commentRangeEnd w:id="2"/>
      <w:r>
        <w:commentReference w:id="2"/>
      </w:r>
      <w:r>
        <w:rPr>
          <w:color w:val="000000"/>
        </w:rPr>
        <w:t>-wide differences in dewlap coloration across habitats.</w:t>
        <w:br/>
        <w:t>All machine learning classifications performed on principal components were also repeated on the original reflectance datasets reduced to 50-nm spaced wavelengths from 300 to 700nm.</w:t>
        <w:br/>
        <w:t>We conducted one-dimensional sensitivity analyses using rminer (Cortez &amp; Embrechts, 2013) 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numPr>
          <w:ilvl w:val="2"/>
          <w:numId w:val="1"/>
        </w:numPr>
        <w:tabs>
          <w:tab w:val="left" w:pos="0" w:leader="none"/>
        </w:tabs>
        <w:rPr/>
      </w:pPr>
      <w:bookmarkStart w:id="8" w:name="4d34og8"/>
      <w:bookmarkEnd w:id="8"/>
      <w:r>
        <w:rPr/>
        <w:t>Univariate analyses</w:t>
      </w:r>
    </w:p>
    <w:p>
      <w:pPr>
        <w:pStyle w:val="Normal"/>
        <w:pBdr/>
        <w:rPr/>
      </w:pPr>
      <w:r>
        <w:rPr>
          <w:color w:val="000000"/>
        </w:rP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 Zuur (2009).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 Pinheiro &amp; Bates (2000; Pinheiro </w:t>
      </w:r>
      <w:r>
        <w:rPr>
          <w:i/>
          <w:color w:val="000000"/>
        </w:rPr>
        <w:t>et al.</w:t>
      </w:r>
      <w:r>
        <w:rPr>
          <w:color w:val="000000"/>
        </w:rPr>
        <w:t>, 2020)). Both models were fitted with restricted maximum likelihood (REML). Goodness-of-fit was estimated using Akaike’s Information Criterion corrected for small sample sizes (AICc, R package MuMIn, Bartoń (2019)),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br/>
        <w:t xml:space="preserve">We tested the assumptions of the parametric ANOVA for each island included in the univariate analyses. For all islands where deviations from multivariate normality were detected in at least one habitat (Table </w:t>
      </w:r>
      <w:hyperlink w:anchor="ihv636">
        <w:r>
          <w:rPr>
            <w:rStyle w:val="ListLabel1"/>
            <w:color w:val="000000"/>
          </w:rPr>
          <w:t>5</w:t>
        </w:r>
      </w:hyperlink>
      <w:r>
        <w:rPr>
          <w:color w:val="000000"/>
        </w:rPr>
        <w:t xml:space="preserve">), we assessed univariate normality for each principal component (Shapiro-Wilk’s test, Table </w:t>
      </w:r>
      <w:hyperlink w:anchor="1hmsyys">
        <w:r>
          <w:rPr>
            <w:rStyle w:val="ListLabel1"/>
            <w:color w:val="000000"/>
          </w:rPr>
          <w:t>7</w:t>
        </w:r>
      </w:hyperlink>
      <w:r>
        <w:rPr>
          <w:color w:val="000000"/>
        </w:rPr>
        <w:t xml:space="preserve">). For skewed PCs that deviated significantly from normality, we repeated the analysis using a nonparametric Kruskal-Wallis test (Hollander </w:t>
      </w:r>
      <w:r>
        <w:rPr>
          <w:i/>
          <w:color w:val="000000"/>
        </w:rPr>
        <w:t>et al.</w:t>
      </w:r>
      <w:r>
        <w:rPr>
          <w:color w:val="000000"/>
        </w:rPr>
        <w:t xml:space="preserve">, 2013). We found no multivariate outliers based on the Mahalanobis distance (package MVN, Korkmaz </w:t>
      </w:r>
      <w:r>
        <w:rPr>
          <w:i/>
          <w:color w:val="000000"/>
        </w:rPr>
        <w:t>et al.</w:t>
      </w:r>
      <w:r>
        <w:rPr>
          <w:color w:val="000000"/>
        </w:rPr>
        <w:t xml:space="preserve"> (2014)). We used the cases of better fit of the GLS model relative to the OLS model as evidence for heterogeneity of variances, which were then accounted for by the GLS approach (Table </w:t>
      </w:r>
      <w:hyperlink w:anchor="41mghml">
        <w:r>
          <w:rPr>
            <w:rStyle w:val="ListLabel1"/>
            <w:color w:val="000000"/>
          </w:rPr>
          <w:t>[tab:anova]</w:t>
        </w:r>
      </w:hyperlink>
      <w:r>
        <w:rPr>
          <w:color w:val="000000"/>
        </w:rPr>
        <w:t>).</w:t>
        <w:br/>
        <w:t xml:space="preserve">Significant </w:t>
      </w:r>
      <w:r>
        <w:rPr>
          <w:i/>
          <w:color w:val="000000"/>
        </w:rPr>
        <w:t>post hoc</w:t>
      </w:r>
      <w:r>
        <w:rPr>
          <w:color w:val="000000"/>
        </w:rPr>
        <w:t xml:space="preserve"> contrasts were assessed using Tukey’s Honest Significant Difference (HSD) test whenever the assumptions of normality and homogeneity of variances was met (Tukey, 1949), Dunnett’s T3 method when only homogeneity of variances was violated but not normality (Dunnett, 1980), and Nemenyi’s test when normality was violated (Nemenyi, 1963). All </w:t>
      </w:r>
      <w:r>
        <w:rPr>
          <w:i/>
          <w:color w:val="000000"/>
        </w:rPr>
        <w:t>post hoc</w:t>
      </w:r>
      <w:r>
        <w:rPr>
          <w:color w:val="000000"/>
        </w:rPr>
        <w:t xml:space="preserve"> tests were performed with the R package PMCMRplus (Pohlert, 2020).</w:t>
        <w:br/>
        <w:t>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numPr>
          <w:ilvl w:val="2"/>
          <w:numId w:val="1"/>
        </w:numPr>
        <w:tabs>
          <w:tab w:val="left" w:pos="0" w:leader="none"/>
        </w:tabs>
        <w:rPr/>
      </w:pPr>
      <w:bookmarkStart w:id="9" w:name="2s8eyo1"/>
      <w:bookmarkEnd w:id="9"/>
      <w:r>
        <w:rPr/>
        <w:t>Spatial autocorrelation</w:t>
      </w:r>
    </w:p>
    <w:p>
      <w:pPr>
        <w:pStyle w:val="Normal"/>
        <w:pBdr/>
        <w:rPr/>
      </w:pPr>
      <w:r>
        <w:rPr>
          <w:color w:val="000000"/>
        </w:rPr>
        <w:t xml:space="preserve">We tested for within-island spatial autocorrelation between the geographical distances among sampling sites and their Euclidean distances in multivariate color space (mean PC1 to PC4 per site, Table </w:t>
      </w:r>
      <w:hyperlink w:anchor="3as4poj">
        <w:r>
          <w:rPr>
            <w:rStyle w:val="ListLabel1"/>
            <w:color w:val="000000"/>
          </w:rPr>
          <w:t>2</w:t>
        </w:r>
      </w:hyperlink>
      <w:r>
        <w:rPr>
          <w:color w:val="000000"/>
        </w:rPr>
        <w:t>), regardless of habitat-type. Because often only a few sites were sampled per island, we could not get meaningful results from tests that use sites as units of observation, such as Moran’s I test (Gittleman &amp; Kot, 1990).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 Hijmans (2019)) and phenotypic distances. We used the resulting null distributions of correlation coefficients to assess the significance of the observed spatial autocorrelation for each island.</w:t>
      </w:r>
    </w:p>
    <w:p>
      <w:pPr>
        <w:pStyle w:val="Heading3"/>
        <w:numPr>
          <w:ilvl w:val="2"/>
          <w:numId w:val="1"/>
        </w:numPr>
        <w:tabs>
          <w:tab w:val="left" w:pos="0" w:leader="none"/>
        </w:tabs>
        <w:rPr/>
      </w:pPr>
      <w:bookmarkStart w:id="10" w:name="17dp8vu"/>
      <w:bookmarkEnd w:id="10"/>
      <w:r>
        <w:rPr/>
        <w:t>Site differences</w:t>
      </w:r>
    </w:p>
    <w:p>
      <w:pPr>
        <w:pStyle w:val="Normal"/>
        <w:pBdr/>
        <w:rPr>
          <w:color w:val="000000"/>
        </w:rPr>
      </w:pPr>
      <w:r>
        <w:rPr>
          <w:color w:val="000000"/>
        </w:rPr>
        <w:t xml:space="preserve">In this study, we were interested in the minimum spatial scale at which significant differences between habitats could be detected within islands. We performed multiple pairwise nonparametric Wilcoxon-Mann-Whitney tests (Hollander </w:t>
      </w:r>
      <w:r>
        <w:rPr>
          <w:i/>
          <w:color w:val="000000"/>
        </w:rPr>
        <w:t>et al.</w:t>
      </w:r>
      <w:r>
        <w:rPr>
          <w:color w:val="000000"/>
        </w:rPr>
        <w:t>, 2013) to compare dewlap coloration between sites with different habitat-types, for each pair of habitats and each variable where significant differences were detected with our analyses of variances. The P-values were adjusted using a Benjamini-Hochberg correction for multiple testing (Benjamini &amp; Hochberg, 1995).</w:t>
      </w:r>
    </w:p>
    <w:p>
      <w:pPr>
        <w:pStyle w:val="Heading1"/>
        <w:numPr>
          <w:ilvl w:val="0"/>
          <w:numId w:val="1"/>
        </w:numPr>
        <w:tabs>
          <w:tab w:val="left" w:pos="0" w:leader="none"/>
        </w:tabs>
        <w:rPr/>
      </w:pPr>
      <w:bookmarkStart w:id="11" w:name="3rdcrjn"/>
      <w:bookmarkEnd w:id="11"/>
      <w:r>
        <w:rPr/>
        <w:t>Results</w:t>
      </w:r>
    </w:p>
    <w:p>
      <w:pPr>
        <w:pStyle w:val="Normal"/>
        <w:pBdr/>
        <w:rPr/>
      </w:pPr>
      <w:r>
        <w:rPr>
          <w:color w:val="000000"/>
        </w:rPr>
        <w:t xml:space="preserve">We tested for variation in </w:t>
      </w:r>
      <w:r>
        <w:rPr>
          <w:i/>
          <w:color w:val="000000"/>
        </w:rPr>
        <w:t>A. sagrei</w:t>
      </w:r>
      <w:r>
        <w:rPr>
          <w:color w:val="000000"/>
        </w:rPr>
        <w:t xml:space="preserve"> dewlap coloration between populations living in three characteristic habitat types across nine islands that span the West Indian range of the brown anole (Fig </w:t>
      </w:r>
      <w:hyperlink w:anchor="3whwml4">
        <w:r>
          <w:rPr>
            <w:rStyle w:val="ListLabel1"/>
            <w:color w:val="000000"/>
          </w:rPr>
          <w:t>1</w:t>
        </w:r>
      </w:hyperlink>
      <w:r>
        <w:rPr>
          <w:color w:val="000000"/>
        </w:rPr>
        <w:t xml:space="preserve">, </w:t>
      </w:r>
      <w:hyperlink w:anchor="qsh70q">
        <w:r>
          <w:rPr>
            <w:rStyle w:val="ListLabel1"/>
            <w:color w:val="000000"/>
          </w:rPr>
          <w:t>4</w:t>
        </w:r>
      </w:hyperlink>
      <w:r>
        <w:rPr>
          <w:color w:val="000000"/>
        </w:rPr>
        <w:t xml:space="preserve">). We found that most of the variation in coloration is partitioned between islands (two-way semi-parametric MANOVA, modified ANOVA-type statistic (MATS) = 2009.6, P &lt; 0.001, Fig. </w:t>
      </w:r>
      <w:hyperlink w:anchor="2grqrue">
        <w:r>
          <w:rPr>
            <w:rStyle w:val="ListLabel1"/>
            <w:color w:val="000000"/>
          </w:rPr>
          <w:t>8</w:t>
        </w:r>
      </w:hyperlink>
      <w:r>
        <w:rPr>
          <w:color w:val="000000"/>
        </w:rPr>
        <w:t xml:space="preserve">, explained variance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w:rPr>
            <w:rFonts w:ascii="Cambria Math" w:hAnsi="Cambria Math"/>
          </w:rPr>
          <m:t xml:space="preserve">44.3</m:t>
        </m:r>
      </m:oMath>
      <w:r>
        <w:rPr>
          <w:color w:val="000000"/>
        </w:rPr>
        <w:t xml:space="preserve">%, MANOVA approximation). Nonetheless, we did find evidence for differences in dewlap coloration between habitat-types, and those were mostly island-specific (habitat-by-island interaction term, MATS = 384.4, P &lt; 0.001, explained variance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w:rPr>
            <w:rFonts w:ascii="Cambria Math" w:hAnsi="Cambria Math"/>
          </w:rPr>
          <m:t xml:space="preserve">11.4</m:t>
        </m:r>
      </m:oMath>
      <w:r>
        <w:rPr>
          <w:color w:val="000000"/>
        </w:rPr>
        <w:t xml:space="preserve">%), with a small but significant portion of the variation explained by an </w:t>
      </w:r>
      <w:commentRangeStart w:id="3"/>
      <w:r>
        <w:rPr>
          <w:color w:val="000000"/>
        </w:rPr>
        <w:t>archipelago</w:t>
      </w:r>
      <w:r>
        <w:rPr>
          <w:color w:val="000000"/>
        </w:rPr>
      </w:r>
      <w:commentRangeEnd w:id="3"/>
      <w:r>
        <w:commentReference w:id="3"/>
      </w:r>
      <w:r>
        <w:rPr>
          <w:color w:val="000000"/>
        </w:rPr>
        <w:t xml:space="preserve">-wide habitat effect (MATS = 42.5, P = 0.001, </w:t>
      </w:r>
      <w:r>
        <w:rPr/>
      </w:r>
      <m:oMath xmlns:m="http://schemas.openxmlformats.org/officeDocument/2006/math">
        <m:sSup>
          <m:e>
            <m:r>
              <w:rPr>
                <w:rFonts w:ascii="Cambria Math" w:hAnsi="Cambria Math"/>
              </w:rPr>
              <m:t xml:space="preserve">η</m:t>
            </m:r>
          </m:e>
          <m:sup>
            <m:r>
              <w:rPr>
                <w:rFonts w:ascii="Cambria Math" w:hAnsi="Cambria Math"/>
              </w:rPr>
              <m:t xml:space="preserve">2</m:t>
            </m:r>
          </m:sup>
        </m:sSup>
        <m:r>
          <w:rPr>
            <w:rFonts w:ascii="Cambria Math" w:hAnsi="Cambria Math"/>
          </w:rPr>
          <m:t xml:space="preserve">=</m:t>
        </m:r>
        <m:r>
          <w:rPr>
            <w:rFonts w:ascii="Cambria Math" w:hAnsi="Cambria Math"/>
          </w:rPr>
          <m:t xml:space="preserve">4.8</m:t>
        </m:r>
      </m:oMath>
      <w:r>
        <w:rPr>
          <w:color w:val="000000"/>
        </w:rPr>
        <w:t>%).</w:t>
        <w:br/>
        <w:t xml:space="preserve">The small archipelago-wide effect of habitat-type was detected for PC1, PC2 and PC3 (mixed-effect ANOVA with island as a random effect, Table </w:t>
      </w:r>
      <w:hyperlink w:anchor="vx1227">
        <w:r>
          <w:rPr>
            <w:rStyle w:val="ListLabel1"/>
            <w:color w:val="000000"/>
          </w:rPr>
          <w:t>8</w:t>
        </w:r>
      </w:hyperlink>
      <w:r>
        <w:rPr>
          <w:color w:val="000000"/>
        </w:rPr>
        <w:t xml:space="preserve">), but this effect was too small for </w:t>
      </w:r>
      <w:r>
        <w:rPr>
          <w:i/>
          <w:color w:val="000000"/>
        </w:rPr>
        <w:t>post hoc</w:t>
      </w:r>
      <w:r>
        <w:rPr>
          <w:color w:val="000000"/>
        </w:rPr>
        <w:t xml:space="preserve"> tests to find which habitats differed. Archipelago-wide differences in dewlap coloration between habitats were also detected by SVMs trained on pooled data regardless of island identity, both for PCA data and reflectance scores (Fig. </w:t>
      </w:r>
      <w:hyperlink w:anchor="3fwokq0">
        <w:r>
          <w:rPr>
            <w:rStyle w:val="ListLabel1"/>
            <w:color w:val="000000"/>
          </w:rPr>
          <w:t>9</w:t>
        </w:r>
      </w:hyperlink>
      <w:r>
        <w:rPr>
          <w:color w:val="000000"/>
        </w:rPr>
        <w:t xml:space="preserve">, </w:t>
      </w:r>
      <w:hyperlink w:anchor="1v1yuxt">
        <w:r>
          <w:rPr>
            <w:rStyle w:val="ListLabel1"/>
            <w:color w:val="000000"/>
          </w:rPr>
          <w:t>10</w:t>
        </w:r>
      </w:hyperlink>
      <w:r>
        <w:rPr>
          <w:color w:val="000000"/>
        </w:rPr>
        <w:t xml:space="preserve">). This seemed to be driven primarily by mangrove lizards being correctly reassigned more often than predicted by chance. Sensitivity analyses on these machines suggest that wavelengths from a large range, between 300 and 600nm, overall played a more important role in successful identification than wavelengths above 600nm (Fig. </w:t>
      </w:r>
      <w:hyperlink w:anchor="4f1mdlm">
        <w:r>
          <w:rPr>
            <w:rStyle w:val="ListLabel1"/>
            <w:color w:val="000000"/>
          </w:rPr>
          <w:t>12</w:t>
        </w:r>
      </w:hyperlink>
      <w:r>
        <w:rPr>
          <w:color w:val="000000"/>
        </w:rPr>
        <w:t xml:space="preserve">), and that PC3 and PC4 were more important than PC2 (Fig. </w:t>
      </w:r>
      <w:hyperlink w:anchor="2u6wntf">
        <w:r>
          <w:rPr>
            <w:rStyle w:val="ListLabel1"/>
            <w:color w:val="000000"/>
          </w:rPr>
          <w:t>11</w:t>
        </w:r>
      </w:hyperlink>
      <w:r>
        <w:rPr>
          <w:color w:val="000000"/>
        </w:rPr>
        <w:t xml:space="preserve">). This suggests that archipelago-wide differences may involve fine deviations from the main axes of variation (such as PC2) in multiple wavelengths, and possibly nonlinear combinations of wavelengths, that only the SVMs, not the LDAs, could pick up (Fig. </w:t>
      </w:r>
      <w:hyperlink w:anchor="19c6y18">
        <w:r>
          <w:rPr>
            <w:rStyle w:val="ListLabel1"/>
            <w:color w:val="000000"/>
          </w:rPr>
          <w:t>13</w:t>
        </w:r>
      </w:hyperlink>
      <w:r>
        <w:rPr>
          <w:color w:val="000000"/>
        </w:rPr>
        <w:t xml:space="preserve">, </w:t>
      </w:r>
      <w:hyperlink w:anchor="3tbugp1">
        <w:r>
          <w:rPr>
            <w:rStyle w:val="ListLabel1"/>
            <w:color w:val="000000"/>
          </w:rPr>
          <w:t>14</w:t>
        </w:r>
      </w:hyperlink>
      <w:r>
        <w:rPr>
          <w:color w:val="000000"/>
        </w:rPr>
        <w:t xml:space="preserve">). This pattern was weak, with machine accuracy scores narrowly distributed around about </w:t>
      </w:r>
      <w:r>
        <w:rPr/>
      </w:r>
      <m:oMath xmlns:m="http://schemas.openxmlformats.org/officeDocument/2006/math">
        <m:r>
          <w:rPr>
            <w:rFonts w:ascii="Cambria Math" w:hAnsi="Cambria Math"/>
          </w:rPr>
          <m:t xml:space="preserve">50</m:t>
        </m:r>
        <m:r>
          <m:rPr>
            <m:lit/>
            <m:nor/>
          </m:rPr>
          <w:rPr>
            <w:rFonts w:ascii="Cambria Math" w:hAnsi="Cambria Math"/>
          </w:rPr>
          <m:t xml:space="preserve">%</m:t>
        </m:r>
      </m:oMath>
      <w:r>
        <w:rPr>
          <w:color w:val="000000"/>
        </w:rPr>
        <w:t xml:space="preserve">, which is suggestive of only small deviations and a large degree of overlap in color space (Fig. </w:t>
      </w:r>
      <w:hyperlink w:anchor="23ckvvd">
        <w:r>
          <w:rPr>
            <w:rStyle w:val="ListLabel1"/>
            <w:color w:val="000000"/>
          </w:rPr>
          <w:t>7</w:t>
        </w:r>
      </w:hyperlink>
      <w:r>
        <w:rPr>
          <w:color w:val="000000"/>
        </w:rPr>
        <w:t xml:space="preserve"> and </w:t>
      </w:r>
      <w:hyperlink w:anchor="28h4qwu">
        <w:r>
          <w:rPr>
            <w:rStyle w:val="ListLabel1"/>
            <w:color w:val="000000"/>
          </w:rPr>
          <w:t>15</w:t>
        </w:r>
      </w:hyperlink>
      <w:r>
        <w:rPr>
          <w:color w:val="000000"/>
        </w:rPr>
        <w:t>).</w:t>
        <w:br/>
        <w:t xml:space="preserve">Within islands, SVM classifiers correctly assigned individuals to their habitat of origin based solely upon dewlap coloration on five islands: Abaco, Bimini, Cayman Brac, Little Cayman, and Long island (Fig. </w:t>
      </w:r>
      <w:hyperlink w:anchor="nmf14n">
        <w:r>
          <w:rPr>
            <w:rStyle w:val="ListLabel1"/>
            <w:color w:val="000000"/>
          </w:rPr>
          <w:t>2</w:t>
        </w:r>
      </w:hyperlink>
      <w:r>
        <w:rPr>
          <w:color w:val="000000"/>
        </w:rPr>
        <w:t xml:space="preserve">). An LDA approach yielded similar success rates (Fig. </w:t>
      </w:r>
      <w:hyperlink w:anchor="37m2jsg">
        <w:r>
          <w:rPr>
            <w:rStyle w:val="ListLabel1"/>
            <w:color w:val="000000"/>
          </w:rPr>
          <w:t>16</w:t>
        </w:r>
      </w:hyperlink>
      <w:r>
        <w:rPr>
          <w:color w:val="000000"/>
        </w:rPr>
        <w:t xml:space="preserve">), suggesting robust differences between these populations. Of the five islands, Little Cayman was the best discriminated with a mean SVM generalization success of 73.4% (Table </w:t>
      </w:r>
      <w:hyperlink w:anchor="1mrcu09">
        <w:r>
          <w:rPr>
            <w:rStyle w:val="ListLabel1"/>
            <w:color w:val="000000"/>
          </w:rPr>
          <w:t>9</w:t>
        </w:r>
      </w:hyperlink>
      <w:r>
        <w:rPr>
          <w:color w:val="000000"/>
        </w:rPr>
        <w:t xml:space="preserve">). The results of the classification analyses on PCA data were very similar to results from SVMs and LDAs trained on reflectance values at 50nm-spaced wavelengths from 300 to 700nm (Fig. </w:t>
      </w:r>
      <w:hyperlink w:anchor="46r0co2">
        <w:r>
          <w:rPr>
            <w:rStyle w:val="ListLabel1"/>
            <w:color w:val="000000"/>
          </w:rPr>
          <w:t>17</w:t>
        </w:r>
      </w:hyperlink>
      <w:r>
        <w:rPr>
          <w:color w:val="000000"/>
        </w:rPr>
        <w:t xml:space="preserve"> and </w:t>
      </w:r>
      <w:hyperlink w:anchor="2lwamvv">
        <w:r>
          <w:rPr>
            <w:rStyle w:val="ListLabel1"/>
            <w:color w:val="000000"/>
          </w:rPr>
          <w:t>18</w:t>
        </w:r>
      </w:hyperlink>
      <w:r>
        <w:rPr>
          <w:color w:val="000000"/>
        </w:rPr>
        <w:t>).</w:t>
        <w:br/>
        <w:t xml:space="preserve">Differentiation in dewlap coloration occurred in multiple dimensions of color space. Moreover, the differences in dewlaps between habitats generally were not consistent among islands, thus, we will discuss the habitat-specific variation in dewlap coloration for each island where significant differences were detected in turn (Fig. </w:t>
      </w:r>
      <w:hyperlink w:anchor="147n2zr">
        <w:r>
          <w:rPr>
            <w:rStyle w:val="ListLabel1"/>
            <w:color w:val="000000"/>
          </w:rPr>
          <w:t>3</w:t>
        </w:r>
      </w:hyperlink>
      <w:r>
        <w:rPr>
          <w:color w:val="000000"/>
        </w:rPr>
        <w:t xml:space="preserve">, Tables </w:t>
      </w:r>
      <w:hyperlink w:anchor="41mghml">
        <w:r>
          <w:rPr>
            <w:rStyle w:val="ListLabel1"/>
            <w:color w:val="000000"/>
          </w:rPr>
          <w:t>[tab:anova]</w:t>
        </w:r>
      </w:hyperlink>
      <w:r>
        <w:rPr>
          <w:color w:val="000000"/>
        </w:rPr>
        <w:t xml:space="preserve">, </w:t>
      </w:r>
      <w:hyperlink w:anchor="111kx3o">
        <w:r>
          <w:rPr>
            <w:rStyle w:val="ListLabel1"/>
            <w:color w:val="000000"/>
          </w:rPr>
          <w:t>10</w:t>
        </w:r>
      </w:hyperlink>
      <w:r>
        <w:rPr>
          <w:color w:val="000000"/>
        </w:rPr>
        <w:t xml:space="preserve">). Figure </w:t>
      </w:r>
      <w:hyperlink w:anchor="147n2zr">
        <w:r>
          <w:rPr>
            <w:rStyle w:val="ListLabel1"/>
            <w:color w:val="000000"/>
          </w:rPr>
          <w:t>3</w:t>
        </w:r>
      </w:hyperlink>
      <w:r>
        <w:rPr>
          <w:color w:val="000000"/>
        </w:rPr>
        <w:t>A provides a key to map principal component scores to the underlying wavelengths.</w:t>
        <w:br/>
        <w:t>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br/>
        <w:t>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br/>
        <w:t>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br/>
        <w:t>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br/>
        <w:t>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br/>
        <w:t xml:space="preserve">Sensitivity analyses on classifiers suggested an overall higher relative importance for PC2 and PC3 in determining between-group differences on Abaco, both in SVM and LDA classifiers (Fig. </w:t>
      </w:r>
      <w:hyperlink w:anchor="3l18frh">
        <w:r>
          <w:rPr>
            <w:rStyle w:val="ListLabel1"/>
            <w:color w:val="000000"/>
          </w:rPr>
          <w:t>19</w:t>
        </w:r>
      </w:hyperlink>
      <w:r>
        <w:rPr>
          <w:color w:val="000000"/>
        </w:rPr>
        <w:t xml:space="preserve">, </w:t>
      </w:r>
      <w:hyperlink w:anchor="206ipza">
        <w:r>
          <w:rPr>
            <w:rStyle w:val="ListLabel1"/>
            <w:color w:val="000000"/>
          </w:rPr>
          <w:t>20</w:t>
        </w:r>
      </w:hyperlink>
      <w:r>
        <w:rPr>
          <w:color w:val="000000"/>
        </w:rPr>
        <w:t xml:space="preserve">), consistent with our ANOVA results (Fig. </w:t>
      </w:r>
      <w:hyperlink w:anchor="147n2zr">
        <w:r>
          <w:rPr>
            <w:rStyle w:val="ListLabel1"/>
            <w:color w:val="000000"/>
          </w:rPr>
          <w:t>3</w:t>
        </w:r>
      </w:hyperlink>
      <w:r>
        <w:rPr>
          <w:color w:val="000000"/>
        </w:rP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 </w:t>
      </w:r>
      <w:hyperlink w:anchor="4k668n3">
        <w:r>
          <w:rPr>
            <w:rStyle w:val="ListLabel1"/>
            <w:color w:val="000000"/>
          </w:rPr>
          <w:t>21</w:t>
        </w:r>
      </w:hyperlink>
      <w:r>
        <w:rPr>
          <w:color w:val="000000"/>
        </w:rPr>
        <w:t xml:space="preserve">). This pattern was not recovered for LDAs trained on reflectance scores (Fig. </w:t>
      </w:r>
      <w:hyperlink w:anchor="2zbgiuw">
        <w:r>
          <w:rPr>
            <w:rStyle w:val="ListLabel1"/>
            <w:color w:val="000000"/>
          </w:rPr>
          <w:t>22</w:t>
        </w:r>
      </w:hyperlink>
      <w:r>
        <w:rPr>
          <w:color w:val="000000"/>
        </w:rPr>
        <w:t>).</w:t>
        <w:br/>
        <w:t xml:space="preserve">We did not find significant spatial autocorrelation between the sampling sites on the islands where we detected a significant habitat effect. We did, however, detect a significant positive signal of autocorrelation on Eleuthera (Table </w:t>
      </w:r>
      <w:hyperlink w:anchor="1egqt2p">
        <w:r>
          <w:rPr>
            <w:rStyle w:val="ListLabel1"/>
            <w:color w:val="000000"/>
          </w:rPr>
          <w:t>11</w:t>
        </w:r>
      </w:hyperlink>
      <w:r>
        <w:rPr>
          <w:color w:val="000000"/>
        </w:rPr>
        <w:t>), suggesting possible color differentiation through isolation-by-distance on this island.</w:t>
        <w:br/>
        <w:t xml:space="preserve">In contrast, differences in dewlap coloration between habitats were often detected in close geographical proximity. For example, such differences were detected on Bimini, Cayman Brac, and Little Cayman which were among the smallest islands in our study (Fig. </w:t>
      </w:r>
      <w:hyperlink w:anchor="qsh70q">
        <w:r>
          <w:rPr>
            <w:rStyle w:val="ListLabel1"/>
            <w:color w:val="000000"/>
          </w:rPr>
          <w:t>4</w:t>
        </w:r>
      </w:hyperlink>
      <w:r>
        <w:rPr>
          <w:color w:val="000000"/>
        </w:rPr>
        <w:t xml:space="preserve">). Indeed, most significant differences in dewlap coloration involved sites that were 5-10km apart. Our most extreme case of significant differences occurred for PC3 between a beach scrub site and a coppice site, separated from each other by a few hundreds of meters at most on Bimini (multiple pairwise Wilcoxon-Mann-Whitney tests, Fig. </w:t>
      </w:r>
      <w:hyperlink w:anchor="3ygebqi">
        <w:r>
          <w:rPr>
            <w:rStyle w:val="ListLabel1"/>
            <w:color w:val="000000"/>
          </w:rPr>
          <w:t>23</w:t>
        </w:r>
      </w:hyperlink>
      <w:r>
        <w:rPr>
          <w:color w:val="000000"/>
        </w:rPr>
        <w:t>).</w:t>
        <w:br/>
        <w:t xml:space="preserve">Patterns of differentiation were inconsistent across the five most significant islands. Contrasts in principal components between habitats, calculated on pooled data from the whole archipelago, were not similar, for any component, among islands (Fig. </w:t>
      </w:r>
      <w:hyperlink w:anchor="2dlolyb">
        <w:r>
          <w:rPr>
            <w:rStyle w:val="ListLabel1"/>
            <w:color w:val="000000"/>
          </w:rPr>
          <w:t>24</w:t>
        </w:r>
      </w:hyperlink>
      <w:r>
        <w:rPr>
          <w:color w:val="000000"/>
        </w:rPr>
        <w:t xml:space="preserve">; MANOVA, Pillai’s trace = 0.354, </w:t>
      </w:r>
      <w:r>
        <w:rPr/>
      </w:r>
      <m:oMath xmlns:m="http://schemas.openxmlformats.org/officeDocument/2006/math">
        <m:r>
          <w:rPr>
            <w:rFonts w:ascii="Cambria Math" w:hAnsi="Cambria Math"/>
          </w:rPr>
          <m:t xml:space="preserve">F</m:t>
        </m:r>
        <m:d>
          <m:dPr>
            <m:begChr m:val="("/>
            <m:endChr m:val=")"/>
          </m:dPr>
          <m:e>
            <m:r>
              <w:rPr>
                <w:rFonts w:ascii="Cambria Math" w:hAnsi="Cambria Math"/>
              </w:rPr>
              <m:t xml:space="preserve">6,32</m:t>
            </m:r>
          </m:e>
        </m:d>
        <m:r>
          <w:rPr>
            <w:rFonts w:ascii="Cambria Math" w:hAnsi="Cambria Math"/>
          </w:rPr>
          <m:t xml:space="preserve">=</m:t>
        </m:r>
        <m:r>
          <w:rPr>
            <w:rFonts w:ascii="Cambria Math" w:hAnsi="Cambria Math"/>
          </w:rPr>
          <m:t xml:space="preserve">1</m:t>
        </m:r>
      </m:oMath>
      <w:r>
        <w:rPr>
          <w:color w:val="000000"/>
        </w:rPr>
        <w:t xml:space="preserve">, P = 0.36). No pattern of variation was shared by all five significant islands, along any dimension. Some patterns did seem more common however, such as darker dewlaps among coppice lizards (Cayman Brac, Little Cayman, and Long Island, Fig. </w:t>
      </w:r>
      <w:hyperlink w:anchor="147n2zr">
        <w:r>
          <w:rPr>
            <w:rStyle w:val="ListLabel1"/>
            <w:color w:val="000000"/>
          </w:rPr>
          <w:t>3</w:t>
        </w:r>
      </w:hyperlink>
      <w:r>
        <w:rPr>
          <w:color w:val="000000"/>
        </w:rP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 </w:t>
      </w:r>
      <w:hyperlink w:anchor="147n2zr">
        <w:r>
          <w:rPr>
            <w:rStyle w:val="ListLabel1"/>
            <w:color w:val="000000"/>
          </w:rPr>
          <w:t>3</w:t>
        </w:r>
      </w:hyperlink>
      <w:r>
        <w:rPr>
          <w:color w:val="000000"/>
        </w:rPr>
        <w:t xml:space="preserve">, Table </w:t>
      </w:r>
      <w:hyperlink w:anchor="41mghml">
        <w:r>
          <w:rPr>
            <w:rStyle w:val="ListLabel1"/>
            <w:color w:val="000000"/>
          </w:rPr>
          <w:t>[tab:anova]</w:t>
        </w:r>
      </w:hyperlink>
      <w:r>
        <w:rPr>
          <w:color w:val="000000"/>
        </w:rPr>
        <w:t>). Yet other patterns were idiosyncratic, such as the combination of higher red and ultraviolet reflectance in coastal lizards on Little Cayman, where the rule seemed to be a negative correlation between ultraviolet and red reflectance across every other island.</w:t>
        <w:br/>
      </w:r>
    </w:p>
    <w:p>
      <w:pPr>
        <w:pStyle w:val="Heading1"/>
        <w:numPr>
          <w:ilvl w:val="0"/>
          <w:numId w:val="1"/>
        </w:numPr>
        <w:tabs>
          <w:tab w:val="left" w:pos="0" w:leader="none"/>
        </w:tabs>
        <w:rPr/>
      </w:pPr>
      <w:bookmarkStart w:id="12" w:name="26in1rg"/>
      <w:bookmarkEnd w:id="12"/>
      <w:r>
        <w:rPr/>
        <w:t>Discussion</w:t>
      </w:r>
    </w:p>
    <w:p>
      <w:pPr>
        <w:pStyle w:val="Heading4"/>
        <w:numPr>
          <w:ilvl w:val="3"/>
          <w:numId w:val="1"/>
        </w:numPr>
        <w:tabs>
          <w:tab w:val="left" w:pos="0" w:leader="none"/>
        </w:tabs>
        <w:rPr/>
      </w:pPr>
      <w:bookmarkStart w:id="13" w:name="lnxbz9"/>
      <w:bookmarkEnd w:id="13"/>
      <w:r>
        <w:rPr/>
        <w:t>Dewlap coloration differs between habitat-types</w:t>
      </w:r>
    </w:p>
    <w:p>
      <w:pPr>
        <w:pStyle w:val="Normal"/>
        <w:pBdr/>
        <w:rPr>
          <w:color w:val="000000"/>
        </w:rPr>
      </w:pPr>
      <w:r>
        <w:rPr>
          <w:color w:val="000000"/>
        </w:rPr>
        <w:t xml:space="preserve">We found that male dewlap coloration in </w:t>
      </w:r>
      <w:r>
        <w:rPr>
          <w:i/>
          <w:color w:val="000000"/>
        </w:rPr>
        <w:t>A. sagrei</w:t>
      </w:r>
      <w:r>
        <w:rPr>
          <w:color w:val="000000"/>
        </w:rPr>
        <w:t xml:space="preserve"> 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selection acting at a very local scale, other evolutionary drivers could be at work, such as phenotypic plasticity, random drift, or multiple colonization events. We reject this last explanation because all of the island populations in this study are strictly monophyletic, implying a single colonization event per island (van de Schoot, unpublished thesis; Driessens </w:t>
      </w:r>
      <w:r>
        <w:rPr>
          <w:i/>
          <w:color w:val="000000"/>
        </w:rPr>
        <w:t>et al.</w:t>
      </w:r>
      <w:r>
        <w:rPr>
          <w:color w:val="000000"/>
        </w:rPr>
        <w:t xml:space="preserve"> (2017; Reynolds </w:t>
      </w:r>
      <w:r>
        <w:rPr>
          <w:i/>
          <w:color w:val="000000"/>
        </w:rPr>
        <w:t>et al.</w:t>
      </w:r>
      <w:r>
        <w:rPr>
          <w:color w:val="000000"/>
        </w:rPr>
        <w:t>, 2020)).</w:t>
      </w:r>
    </w:p>
    <w:p>
      <w:pPr>
        <w:pStyle w:val="Heading4"/>
        <w:numPr>
          <w:ilvl w:val="3"/>
          <w:numId w:val="1"/>
        </w:numPr>
        <w:tabs>
          <w:tab w:val="left" w:pos="0" w:leader="none"/>
        </w:tabs>
        <w:rPr/>
      </w:pPr>
      <w:bookmarkStart w:id="14" w:name="35nkun2"/>
      <w:bookmarkEnd w:id="14"/>
      <w:r>
        <w:rPr/>
        <w:t>A role of neutral drift is unlikely</w:t>
      </w:r>
    </w:p>
    <w:p>
      <w:pPr>
        <w:pStyle w:val="Normal"/>
        <w:pBdr/>
        <w:rPr>
          <w:color w:val="000000"/>
        </w:rPr>
      </w:pPr>
      <w:r>
        <w:rPr>
          <w:color w:val="000000"/>
        </w:rPr>
        <w:t xml:space="preserve">Differences in organismal traits between environments are not necessarily proof of adaptation or selection, and genetic drift may result in patterns similar to local adaptation (Miles </w:t>
      </w:r>
      <w:r>
        <w:rPr>
          <w:i/>
          <w:color w:val="000000"/>
        </w:rPr>
        <w:t>et al.</w:t>
      </w:r>
      <w:r>
        <w:rPr>
          <w:color w:val="000000"/>
        </w:rPr>
        <w:t xml:space="preserve">, 2019). Nevertheless, two lines of evidence from our data suggest that this scenario may be implausible. </w:t>
      </w:r>
      <w:commentRangeStart w:id="4"/>
      <w:r>
        <w:rPr>
          <w:color w:val="000000"/>
        </w:rPr>
        <w:t>First</w:t>
      </w:r>
      <w:r>
        <w:rPr>
          <w:color w:val="000000"/>
        </w:rPr>
      </w:r>
      <w:commentRangeEnd w:id="4"/>
      <w:r>
        <w:commentReference w:id="4"/>
      </w:r>
      <w:r>
        <w:rPr>
          <w:color w:val="000000"/>
        </w:rPr>
        <w:t xml:space="preserve">,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5-10km apart, sometimes a few hundred meters away, on Bimini for example. Such small-scale differences would be unlikely under strong gene flow (Richardson </w:t>
      </w:r>
      <w:r>
        <w:rPr>
          <w:i/>
          <w:color w:val="000000"/>
        </w:rPr>
        <w:t>et al.</w:t>
      </w:r>
      <w:r>
        <w:rPr>
          <w:color w:val="000000"/>
        </w:rPr>
        <w:t xml:space="preserve">, 2014). Our study islands lack geographic barriers to the movement of </w:t>
      </w:r>
      <w:r>
        <w:rPr>
          <w:i/>
          <w:color w:val="000000"/>
        </w:rPr>
        <w:t>A. sagrei</w:t>
      </w:r>
      <w:r>
        <w:rPr>
          <w:color w:val="000000"/>
        </w:rPr>
        <w:t xml:space="preserve">, which have been shown to be highly mobile (Kamath &amp; Losos, 2018), implying widespread gene flow across sites and habitats. Moreover, habitat-populations within each island were found to be non-monophyletic and often share identical haplotypes, based on phylogenetic analysis of mitochondrial DNA sequences (van de Schoot et al. unpublished thesis), suggesting gene flow between habitats may be widespread. </w:t>
      </w:r>
    </w:p>
    <w:p>
      <w:pPr>
        <w:pStyle w:val="Normal"/>
        <w:pBdr/>
        <w:rPr>
          <w:color w:val="000000"/>
        </w:rPr>
      </w:pPr>
      <w:ins w:id="8" w:author="Jonathan Losos" w:date="2020-08-14T20:05:00Z">
        <w:r>
          <w:rPr>
            <w:color w:val="000000"/>
          </w:rPr>
        </w:r>
      </w:ins>
    </w:p>
    <w:p>
      <w:pPr>
        <w:pStyle w:val="Normal"/>
        <w:pBdr/>
        <w:rPr>
          <w:color w:val="000000"/>
        </w:rPr>
      </w:pPr>
      <w:r>
        <w:rPr>
          <w:color w:val="000000"/>
        </w:rPr>
        <w:t xml:space="preserve">Our results align with previous documented cases of persistent dewlap color divergence despite gene flow in multiple species of anoles, sometimes in relation to environmental conditions. Ng </w:t>
      </w:r>
      <w:r>
        <w:rPr>
          <w:i/>
          <w:color w:val="000000"/>
        </w:rPr>
        <w:t>et al.</w:t>
      </w:r>
      <w:r>
        <w:rPr>
          <w:color w:val="000000"/>
        </w:rPr>
        <w:t xml:space="preserve"> (2012) and Ng </w:t>
      </w:r>
      <w:r>
        <w:rPr>
          <w:i/>
          <w:color w:val="000000"/>
        </w:rPr>
        <w:t>et al.</w:t>
      </w:r>
      <w:r>
        <w:rPr>
          <w:color w:val="000000"/>
        </w:rPr>
        <w:t xml:space="preserve"> (2016) found divergent dewlap coloration in the face of gene flow between subspecies of </w:t>
      </w:r>
      <w:r>
        <w:rPr>
          <w:i/>
          <w:color w:val="000000"/>
        </w:rPr>
        <w:t>A. distichus</w:t>
      </w:r>
      <w:r>
        <w:rPr>
          <w:color w:val="000000"/>
        </w:rPr>
        <w:t xml:space="preserve"> across Hispaniola, and proposed this as a mechanism of reproductive isolation in the early stages of speciation (Ng &amp; Glor, 2011; Lambert </w:t>
      </w:r>
      <w:r>
        <w:rPr>
          <w:i/>
          <w:color w:val="000000"/>
        </w:rPr>
        <w:t>et al.</w:t>
      </w:r>
      <w:r>
        <w:rPr>
          <w:color w:val="000000"/>
        </w:rPr>
        <w:t xml:space="preserve">, 2013; Ng </w:t>
      </w:r>
      <w:r>
        <w:rPr>
          <w:i/>
          <w:color w:val="000000"/>
        </w:rPr>
        <w:t>et al.</w:t>
      </w:r>
      <w:r>
        <w:rPr>
          <w:color w:val="000000"/>
        </w:rPr>
        <w:t xml:space="preserve">, 2017). Stapley </w:t>
      </w:r>
      <w:r>
        <w:rPr>
          <w:i/>
          <w:color w:val="000000"/>
        </w:rPr>
        <w:t>et al.</w:t>
      </w:r>
      <w:r>
        <w:rPr>
          <w:color w:val="000000"/>
        </w:rPr>
        <w:t xml:space="preserve"> (2011) found that dewlap color polymorphism was maintained in the absence of genetic structure between populations of </w:t>
      </w:r>
      <w:r>
        <w:rPr>
          <w:i/>
          <w:color w:val="000000"/>
        </w:rPr>
        <w:t>A. apletophallus</w:t>
      </w:r>
      <w:r>
        <w:rPr>
          <w:color w:val="000000"/>
        </w:rPr>
        <w:t xml:space="preserve"> from Panama. Thorpe &amp; Stenson (2002) found that divergence in dewlap coloration matched habitat-type better than mitochondrial lineage in </w:t>
      </w:r>
      <w:r>
        <w:rPr>
          <w:i/>
          <w:color w:val="000000"/>
        </w:rPr>
        <w:t>A. roquet</w:t>
      </w:r>
      <w:r>
        <w:rPr>
          <w:color w:val="000000"/>
        </w:rPr>
        <w:t xml:space="preserve"> on Martinique, and a convergent pattern was found in </w:t>
      </w:r>
      <w:r>
        <w:rPr>
          <w:i/>
          <w:color w:val="000000"/>
        </w:rPr>
        <w:t>A. trinitatis</w:t>
      </w:r>
      <w:r>
        <w:rPr>
          <w:color w:val="000000"/>
        </w:rPr>
        <w:t xml:space="preserve"> on the featureless island of St Vincent (Thorpe, 2002). Finally, regionally-distinct body coloration, but not dewlap coloration, is present in </w:t>
      </w:r>
      <w:r>
        <w:rPr>
          <w:i/>
          <w:color w:val="000000"/>
        </w:rPr>
        <w:t>A. conspersus</w:t>
      </w:r>
      <w:r>
        <w:rPr>
          <w:color w:val="000000"/>
        </w:rPr>
        <w:t xml:space="preserve"> on another small island, Grand Cayman, where no physical barriers to gene flow exist (Macedonia, 2001).</w:t>
      </w:r>
    </w:p>
    <w:p>
      <w:pPr>
        <w:pStyle w:val="Heading4"/>
        <w:numPr>
          <w:ilvl w:val="3"/>
          <w:numId w:val="1"/>
        </w:numPr>
        <w:tabs>
          <w:tab w:val="left" w:pos="0" w:leader="none"/>
        </w:tabs>
        <w:rPr/>
      </w:pPr>
      <w:bookmarkStart w:id="15" w:name="1ksv4uv"/>
      <w:bookmarkEnd w:id="15"/>
      <w:r>
        <w:rPr/>
        <w:t>No conclusive evidence for adaptation of dewlap coloration to habitat type</w:t>
      </w:r>
    </w:p>
    <w:p>
      <w:pPr>
        <w:pStyle w:val="Normal"/>
        <w:pBdr/>
        <w:rPr>
          <w:color w:val="000000"/>
        </w:rPr>
      </w:pPr>
      <w:r>
        <w:rPr>
          <w:color w:val="000000"/>
        </w:rPr>
        <w:t xml:space="preserve">One of the most informative tests for adaptation is the convergence of differentiation patterns across replicate islands or localities (Losos, 2009, 2011). Previous studies have described convergent patterns of dewlap color evolution in similar environments across islands and species (Thorpe &amp; Stenson, 2002; Thorpe, 2002). However, the inconsistent and idiosyncratic patterns we observed reject the test of convergence across islands, suggesting that dewlap color variation between habitats cannot be predicted by habitat identity </w:t>
      </w:r>
      <w:commentRangeStart w:id="5"/>
      <w:r>
        <w:rPr>
          <w:color w:val="000000"/>
        </w:rPr>
        <w:t>alone</w:t>
      </w:r>
      <w:r>
        <w:rPr>
          <w:color w:val="000000"/>
        </w:rPr>
      </w:r>
      <w:commentRangeEnd w:id="5"/>
      <w:r>
        <w:commentReference w:id="5"/>
      </w:r>
      <w:r>
        <w:rPr>
          <w:color w:val="000000"/>
        </w:rPr>
        <w:t xml:space="preserve"> in </w:t>
      </w:r>
      <w:r>
        <w:rPr>
          <w:i/>
          <w:color w:val="000000"/>
        </w:rPr>
        <w:t>A. sagrei</w:t>
      </w:r>
      <w:r>
        <w:rPr>
          <w:color w:val="000000"/>
        </w:rPr>
        <w:t xml:space="preserve">. </w:t>
      </w:r>
    </w:p>
    <w:p>
      <w:pPr>
        <w:pStyle w:val="Normal"/>
        <w:pBdr/>
        <w:rPr>
          <w:color w:val="000000"/>
        </w:rPr>
      </w:pPr>
      <w:ins w:id="9" w:author="Jonathan Losos" w:date="2020-08-14T20:23:00Z">
        <w:r>
          <w:rPr>
            <w:color w:val="000000"/>
          </w:rPr>
        </w:r>
      </w:ins>
    </w:p>
    <w:p>
      <w:pPr>
        <w:pStyle w:val="Normal"/>
        <w:pBdr/>
        <w:rPr>
          <w:color w:val="000000"/>
        </w:rPr>
      </w:pPr>
      <w:bookmarkStart w:id="16" w:name="__DdeLink__6316_1129564040"/>
      <w:r>
        <w:rPr>
          <w:color w:val="000000"/>
        </w:rPr>
        <w:t>One hypothesis that a relationship would exist between dewlap color and habitat stems from the idea that the communication signals evolve adaptively in response to light environment. Some</w:t>
      </w:r>
      <w:ins w:id="10" w:author="Jonathan Losos" w:date="2020-08-14T20:23:00Z">
        <w:r>
          <w:rPr>
            <w:color w:val="000000"/>
          </w:rPr>
          <w:t xml:space="preserve"> </w:t>
        </w:r>
      </w:ins>
      <w:bookmarkEnd w:id="16"/>
      <w:r>
        <w:rPr>
          <w:color w:val="000000"/>
        </w:rPr>
        <w:t>studies have proposed that dewlap coloration may have evolved to be maximally detect</w:t>
      </w:r>
      <w:commentRangeStart w:id="6"/>
      <w:r>
        <w:rPr>
          <w:color w:val="000000"/>
        </w:rPr>
        <w:t xml:space="preserve">able under local light conditions imposed by the environment, primarily through UV contrast (i.e. UV-brighter dewlaps in UV-dark, mesic habitats and UV-darker dewlaps in UV-bright, xeric habitats), in </w:t>
      </w:r>
      <w:r>
        <w:rPr>
          <w:i/>
          <w:color w:val="000000"/>
        </w:rPr>
        <w:t>A. cristatellus</w:t>
      </w:r>
      <w:r>
        <w:rPr>
          <w:color w:val="000000"/>
        </w:rPr>
        <w:t xml:space="preserve"> and </w:t>
      </w:r>
      <w:r>
        <w:rPr>
          <w:i/>
          <w:color w:val="000000"/>
        </w:rPr>
        <w:t>A. cooki</w:t>
      </w:r>
      <w:r>
        <w:rPr>
          <w:color w:val="000000"/>
        </w:rPr>
        <w:t xml:space="preserve"> from Puerto Rico (Leal &amp; Fleishman, 2002, 2004). Although UV reflectance was commonly involved in between-habitat divergence in </w:t>
      </w:r>
      <w:r>
        <w:rPr>
          <w:i/>
          <w:color w:val="000000"/>
        </w:rPr>
        <w:t>A. cooki</w:t>
      </w:r>
      <w:r>
        <w:rPr>
          <w:color w:val="000000"/>
        </w:rPr>
        <w:t xml:space="preserve"> and </w:t>
      </w:r>
      <w:r>
        <w:rPr>
          <w:i/>
          <w:color w:val="000000"/>
        </w:rPr>
        <w:t>A. cristatellus</w:t>
      </w:r>
      <w:r>
        <w:rPr>
          <w:color w:val="000000"/>
        </w:rPr>
        <w:t xml:space="preserve">, we found no such patterns in </w:t>
      </w:r>
      <w:r>
        <w:rPr>
          <w:i/>
          <w:color w:val="000000"/>
        </w:rPr>
        <w:t>A. sagrei</w:t>
      </w:r>
      <w:r>
        <w:rPr>
          <w:color w:val="000000"/>
        </w:rPr>
        <w:t xml:space="preserve">, where instead, we found the darkest dewlaps in the dark, mesic habitat – primary coppice forest – on three islands, and dewlaps often differed the most between beach scrub and mangrove forest, two xeric habitats with similar, high irradiance levels (Howard, 1950; Schoener, 1968). Studies of Jamaican and Hispaniolan anoles similarly found between-habitat differences in dewlap coloration but no evidence for higher dewlap detectability in different habitats (Fleishman </w:t>
      </w:r>
      <w:r>
        <w:rPr>
          <w:i/>
          <w:color w:val="000000"/>
        </w:rPr>
        <w:t>et al.</w:t>
      </w:r>
      <w:r>
        <w:rPr>
          <w:color w:val="000000"/>
        </w:rPr>
        <w:t xml:space="preserve">, 2009; Ng </w:t>
      </w:r>
      <w:r>
        <w:rPr>
          <w:i/>
          <w:color w:val="000000"/>
        </w:rPr>
        <w:t>et al.</w:t>
      </w:r>
      <w:r>
        <w:rPr>
          <w:color w:val="000000"/>
        </w:rPr>
        <w:t xml:space="preserve">, 2012). </w:t>
      </w:r>
      <w:r>
        <w:rPr>
          <w:color w:val="000000"/>
        </w:rPr>
      </w:r>
      <w:commentRangeEnd w:id="6"/>
      <w:r>
        <w:commentReference w:id="6"/>
      </w:r>
      <w:r>
        <w:rPr>
          <w:color w:val="000000"/>
        </w:rPr>
        <w:t xml:space="preserve">Our data are consistent with those previous results in suggesting that adaptation to local light conditions, or at least broad habitat types, is not a major driver of the within-island variation in dewlap coloration in </w:t>
      </w:r>
      <w:r>
        <w:rPr>
          <w:i/>
          <w:color w:val="000000"/>
        </w:rPr>
        <w:t>A. sagrei</w:t>
      </w:r>
      <w:r>
        <w:rPr>
          <w:color w:val="000000"/>
        </w:rPr>
        <w:t xml:space="preserve">. </w:t>
      </w:r>
    </w:p>
    <w:p>
      <w:pPr>
        <w:pStyle w:val="Normal"/>
        <w:pBdr/>
        <w:rPr>
          <w:color w:val="000000"/>
        </w:rPr>
      </w:pPr>
      <w:ins w:id="11" w:author="Jonathan Losos" w:date="2020-08-14T20:24:00Z">
        <w:r>
          <w:rPr>
            <w:color w:val="000000"/>
          </w:rPr>
        </w:r>
      </w:ins>
    </w:p>
    <w:p>
      <w:pPr>
        <w:pStyle w:val="Normal"/>
        <w:pBdr/>
        <w:rPr>
          <w:color w:val="000000"/>
        </w:rPr>
      </w:pPr>
      <w:r>
        <w:rPr>
          <w:color w:val="000000"/>
        </w:rPr>
        <w:t xml:space="preserve">Habitats on different islands may also differ in aspects other than light conditions, such as densities of predators or congeners, which have been shown to affect among-island dewlap diversity (Vanhooydonck </w:t>
      </w:r>
      <w:r>
        <w:rPr>
          <w:i/>
          <w:color w:val="000000"/>
        </w:rPr>
        <w:t>et al.</w:t>
      </w:r>
      <w:r>
        <w:rPr>
          <w:color w:val="000000"/>
        </w:rPr>
        <w:t xml:space="preserve">, 2009; Baeckens </w:t>
      </w:r>
      <w:r>
        <w:rPr>
          <w:i/>
          <w:color w:val="000000"/>
        </w:rPr>
        <w:t>et al.</w:t>
      </w:r>
      <w:r>
        <w:rPr>
          <w:color w:val="000000"/>
        </w:rPr>
        <w:t xml:space="preserve">, 2018). In particular, Baeckens </w:t>
      </w:r>
      <w:r>
        <w:rPr>
          <w:i/>
          <w:color w:val="000000"/>
        </w:rPr>
        <w:t>et al.</w:t>
      </w:r>
      <w:r>
        <w:rPr>
          <w:color w:val="000000"/>
        </w:rPr>
        <w:t xml:space="preserve"> (2018) recently showed that dewlaps with spotted patterns occurred more often in </w:t>
      </w:r>
      <w:r>
        <w:rPr>
          <w:i/>
          <w:color w:val="000000"/>
        </w:rPr>
        <w:t>A. sagrei</w:t>
      </w:r>
      <w:r>
        <w:rPr>
          <w:color w:val="000000"/>
        </w:rPr>
        <w:t xml:space="preserve"> on islands with more coexisting species of anoles. Therefore, if local adaptation occurs, it is more likely to involve components of the environment that do not encompass our broad habitat categories.</w:t>
      </w:r>
    </w:p>
    <w:p>
      <w:pPr>
        <w:pStyle w:val="Heading4"/>
        <w:numPr>
          <w:ilvl w:val="3"/>
          <w:numId w:val="1"/>
        </w:numPr>
        <w:tabs>
          <w:tab w:val="left" w:pos="0" w:leader="none"/>
        </w:tabs>
        <w:rPr/>
      </w:pPr>
      <w:bookmarkStart w:id="17" w:name="44sinio"/>
      <w:bookmarkEnd w:id="17"/>
      <w:r>
        <w:rPr/>
        <w:t>Sexual selection could be at play</w:t>
      </w:r>
    </w:p>
    <w:p>
      <w:pPr>
        <w:pStyle w:val="Normal"/>
        <w:pBdr/>
        <w:rPr>
          <w:color w:val="000000"/>
        </w:rPr>
      </w:pPr>
      <w:r>
        <w:rPr>
          <w:color w:val="000000"/>
        </w:rPr>
        <w:t xml:space="preserve">Selection, however, needs not necessarily be linked to habitat type, and may take the form of arbitrary, "Fisherian" sexual selection, where female preferences differ between localities for reasons unrelated to the environment, driving the divergent evolution of male ornaments (Andersson, 1994). This process could account for the idiosyncratic patterns of within-island divergence we report, where initial differences in female preferences could have arisen for nonselective reasons (e.g. plasticity or random drift). Substantial levels of promiscuity in </w:t>
      </w:r>
      <w:r>
        <w:rPr>
          <w:i/>
          <w:color w:val="000000"/>
        </w:rPr>
        <w:t>A. sagrei</w:t>
      </w:r>
      <w:r>
        <w:rPr>
          <w:color w:val="000000"/>
        </w:rPr>
        <w:t xml:space="preserve"> suggest ample opportunity for female mate choice (Kamath &amp; Losos, 2018), and are in line with this scenario. However, Baeckens </w:t>
      </w:r>
      <w:r>
        <w:rPr>
          <w:i/>
          <w:color w:val="000000"/>
        </w:rPr>
        <w:t>et al.</w:t>
      </w:r>
      <w:r>
        <w:rPr>
          <w:color w:val="000000"/>
        </w:rPr>
        <w:t xml:space="preserve"> (2018) found no link between </w:t>
      </w:r>
      <w:r>
        <w:rPr>
          <w:i/>
          <w:color w:val="000000"/>
        </w:rPr>
        <w:t>A. sagrei</w:t>
      </w:r>
      <w:r>
        <w:rPr>
          <w:color w:val="000000"/>
        </w:rPr>
        <w:t xml:space="preserve"> dewlap coloration and size dimorphism (a proxy for sexual selection) in an among-island study of the same archipelagos. Another form of sexual selection is the "good genes" model, where the cue under sexual selection is an indicator of individual quality (e.g. better immune response to disease) and of indirect benefit to the offspring (Andersson, 1994). Several studies suggest that this possibility could be the case for anoles. For example, Cook </w:t>
      </w:r>
      <w:r>
        <w:rPr>
          <w:i/>
          <w:color w:val="000000"/>
        </w:rPr>
        <w:t>et al.</w:t>
      </w:r>
      <w:r>
        <w:rPr>
          <w:color w:val="000000"/>
        </w:rPr>
        <w:t xml:space="preserve"> (2013) found lower orange reflectance in dewlaps with heavily parasitized </w:t>
      </w:r>
      <w:r>
        <w:rPr>
          <w:i/>
          <w:color w:val="000000"/>
        </w:rPr>
        <w:t>A. brevirostris</w:t>
      </w:r>
      <w:r>
        <w:rPr>
          <w:color w:val="000000"/>
        </w:rPr>
        <w:t xml:space="preserve">, suggesting a trade-off in carotenoid use between the immune response and pigment deposition. Steffen &amp; Guyer (2014) found that lower UV and orange-red reflectance predict contest-winning success between </w:t>
      </w:r>
      <w:r>
        <w:rPr>
          <w:i/>
          <w:color w:val="000000"/>
        </w:rPr>
        <w:t>A. sagrei</w:t>
      </w:r>
      <w:r>
        <w:rPr>
          <w:color w:val="000000"/>
        </w:rPr>
        <w:t xml:space="preserve"> males, while Driessens </w:t>
      </w:r>
      <w:r>
        <w:rPr>
          <w:i/>
          <w:color w:val="000000"/>
        </w:rPr>
        <w:t>et al.</w:t>
      </w:r>
      <w:r>
        <w:rPr>
          <w:color w:val="000000"/>
        </w:rPr>
        <w:t xml:space="preserve"> (2015) further found that more yellow and red dewlaps (relative to UV) predict better body condition, and that higher yellow and UV reflectance at the margin of the dewlap predict higher hematocrit (the concentration of red blood cells), indicating a better health. Other aspects of the dewlap than color have also been found to be indicators of individual quality, such as dewlap size (Vanhooydonck </w:t>
      </w:r>
      <w:r>
        <w:rPr>
          <w:i/>
          <w:color w:val="000000"/>
        </w:rPr>
        <w:t>et al.</w:t>
      </w:r>
      <w:r>
        <w:rPr>
          <w:color w:val="000000"/>
        </w:rPr>
        <w:t xml:space="preserve">, 2005, 2009), but not dewlap display frequency (Tokarz, 2002; Tokarz </w:t>
      </w:r>
      <w:r>
        <w:rPr>
          <w:i/>
          <w:color w:val="000000"/>
        </w:rPr>
        <w:t>et al.</w:t>
      </w:r>
      <w:r>
        <w:rPr>
          <w:color w:val="000000"/>
        </w:rPr>
        <w:t xml:space="preserve">, 2005; Driessens </w:t>
      </w:r>
      <w:r>
        <w:rPr>
          <w:i/>
          <w:color w:val="000000"/>
        </w:rPr>
        <w:t>et al.</w:t>
      </w:r>
      <w:r>
        <w:rPr>
          <w:color w:val="000000"/>
        </w:rPr>
        <w:t xml:space="preserve">, 2015). </w:t>
      </w:r>
      <w:commentRangeStart w:id="7"/>
      <w:r>
        <w:rPr>
          <w:color w:val="000000"/>
        </w:rPr>
        <w:t>However, one would expect good genes sexual selection to favor the same coloration across the archipelago, and therefore this mechanism is unlikely to have produced idiosyncratic patterns of within-island divergence.</w:t>
      </w:r>
      <w:commentRangeEnd w:id="7"/>
      <w:r>
        <w:commentReference w:id="7"/>
      </w:r>
      <w:r>
        <w:rPr>
          <w:color w:val="000000"/>
        </w:rPr>
      </w:r>
    </w:p>
    <w:p>
      <w:pPr>
        <w:pStyle w:val="Heading4"/>
        <w:numPr>
          <w:ilvl w:val="3"/>
          <w:numId w:val="1"/>
        </w:numPr>
        <w:tabs>
          <w:tab w:val="left" w:pos="0" w:leader="none"/>
        </w:tabs>
        <w:rPr/>
      </w:pPr>
      <w:bookmarkStart w:id="18" w:name="2jxsxqh"/>
      <w:bookmarkEnd w:id="18"/>
      <w:r>
        <w:rPr/>
        <w:t>A role of phenotypic plasticity is unlikely</w:t>
      </w:r>
    </w:p>
    <w:p>
      <w:pPr>
        <w:pStyle w:val="Normal"/>
        <w:pBdr/>
        <w:rPr>
          <w:color w:val="000000"/>
        </w:rPr>
      </w:pPr>
      <w:r>
        <w:rPr>
          <w:color w:val="000000"/>
        </w:rPr>
        <w:t xml:space="preserve">Differences in coloration between habitat populations may not be genetically determined and instead may be influenced by environmental factors such as parasite load, as mentioned above (Cook </w:t>
      </w:r>
      <w:r>
        <w:rPr>
          <w:i/>
          <w:color w:val="000000"/>
        </w:rPr>
        <w:t>et al.</w:t>
      </w:r>
      <w:r>
        <w:rPr>
          <w:color w:val="000000"/>
        </w:rPr>
        <w:t xml:space="preserve">, 2013). The yellow, orange and red coloration in anoline dewlaps are produced by pterins and carotenoids (Ortiz, 1962; Ortiz </w:t>
      </w:r>
      <w:r>
        <w:rPr>
          <w:i/>
          <w:color w:val="000000"/>
        </w:rPr>
        <w:t>et al.</w:t>
      </w:r>
      <w:r>
        <w:rPr>
          <w:color w:val="000000"/>
        </w:rPr>
        <w:t xml:space="preserve">, 1962; Ortiz &amp; Williams-Ashman, 1963; Ortiz &amp; Maldonado, 1966; Macedonia </w:t>
      </w:r>
      <w:r>
        <w:rPr>
          <w:i/>
          <w:color w:val="000000"/>
        </w:rPr>
        <w:t>et al.</w:t>
      </w:r>
      <w:r>
        <w:rPr>
          <w:color w:val="000000"/>
        </w:rPr>
        <w:t xml:space="preserve">, 2000; Steffen &amp; McGraw, 2007, 2009). Animals lack the ability to synthesize carotenoids, and those must therefore be found in the diet, while pterins are synthesized from nucleotides (Goodwin, 1984; Hill </w:t>
      </w:r>
      <w:r>
        <w:rPr>
          <w:i/>
          <w:color w:val="000000"/>
        </w:rPr>
        <w:t>et al.</w:t>
      </w:r>
      <w:r>
        <w:rPr>
          <w:color w:val="000000"/>
        </w:rPr>
        <w:t xml:space="preserve">, 2002; Hill &amp; McGraw, 2006). However, experimental manipulation of dietary carotenoid content showed no effect on dewlap coloration in </w:t>
      </w:r>
      <w:r>
        <w:rPr>
          <w:i/>
          <w:color w:val="000000"/>
        </w:rPr>
        <w:t>A. sagrei</w:t>
      </w:r>
      <w:r>
        <w:rPr>
          <w:color w:val="000000"/>
        </w:rPr>
        <w:t xml:space="preserve"> (Steffen </w:t>
      </w:r>
      <w:r>
        <w:rPr>
          <w:i/>
          <w:color w:val="000000"/>
        </w:rPr>
        <w:t>et al.</w:t>
      </w:r>
      <w:r>
        <w:rPr>
          <w:color w:val="000000"/>
        </w:rPr>
        <w:t xml:space="preserve">, 2010) nor in </w:t>
      </w:r>
      <w:r>
        <w:rPr>
          <w:i/>
          <w:color w:val="000000"/>
        </w:rPr>
        <w:t>A. distichus</w:t>
      </w:r>
      <w:r>
        <w:rPr>
          <w:color w:val="000000"/>
        </w:rPr>
        <w:t xml:space="preserve"> (Ng </w:t>
      </w:r>
      <w:r>
        <w:rPr>
          <w:i/>
          <w:color w:val="000000"/>
        </w:rPr>
        <w:t>et al.</w:t>
      </w:r>
      <w:r>
        <w:rPr>
          <w:color w:val="000000"/>
        </w:rPr>
        <w:t xml:space="preserve">, 2013), which also has an orange-based dewlap. This makes a plastic response to differences in diet across habitats unlikely. Furthermore, developmental </w:t>
      </w:r>
      <w:commentRangeStart w:id="8"/>
      <w:r>
        <w:rPr>
          <w:color w:val="000000"/>
        </w:rPr>
        <w:t xml:space="preserve">plasticity during the ontogeny is also unlikely because dewlap coloration develops at sexual maturity in anoles </w:t>
      </w:r>
      <w:r>
        <w:rPr>
          <w:color w:val="000000"/>
        </w:rPr>
      </w:r>
      <w:commentRangeEnd w:id="8"/>
      <w:r>
        <w:commentReference w:id="8"/>
      </w:r>
      <w:r>
        <w:rPr>
          <w:color w:val="000000"/>
        </w:rPr>
        <w:t xml:space="preserve">(Ng </w:t>
      </w:r>
      <w:r>
        <w:rPr>
          <w:i/>
          <w:color w:val="000000"/>
        </w:rPr>
        <w:t>et al.</w:t>
      </w:r>
      <w:r>
        <w:rPr>
          <w:color w:val="000000"/>
        </w:rPr>
        <w:t xml:space="preserve">, 2013). The differences we observed could therefore be genetically based. This hypothesis is further supported by Cox </w:t>
      </w:r>
      <w:r>
        <w:rPr>
          <w:i/>
          <w:color w:val="000000"/>
        </w:rPr>
        <w:t>et al.</w:t>
      </w:r>
      <w:r>
        <w:rPr>
          <w:color w:val="000000"/>
        </w:rPr>
        <w:t xml:space="preserve"> (2017), who found a high degree of heritability of dewlap coloration in </w:t>
      </w:r>
      <w:r>
        <w:rPr>
          <w:i/>
          <w:color w:val="000000"/>
        </w:rPr>
        <w:t>A. sagrei</w:t>
      </w:r>
      <w:r>
        <w:rPr>
          <w:color w:val="000000"/>
        </w:rPr>
        <w:t>.</w:t>
      </w:r>
    </w:p>
    <w:p>
      <w:pPr>
        <w:pStyle w:val="Heading4"/>
        <w:numPr>
          <w:ilvl w:val="3"/>
          <w:numId w:val="1"/>
        </w:numPr>
        <w:tabs>
          <w:tab w:val="left" w:pos="0" w:leader="none"/>
        </w:tabs>
        <w:rPr/>
      </w:pPr>
      <w:bookmarkStart w:id="19" w:name="z337ya"/>
      <w:bookmarkEnd w:id="19"/>
      <w:r>
        <w:rPr/>
        <w:t>Implications in the context of speciation</w:t>
      </w:r>
    </w:p>
    <w:p>
      <w:pPr>
        <w:pStyle w:val="Normal"/>
        <w:pBdr/>
        <w:rPr>
          <w:color w:val="000000"/>
        </w:rPr>
      </w:pPr>
      <w:r>
        <w:rPr>
          <w:color w:val="000000"/>
        </w:rPr>
        <w:t xml:space="preserve">Local adaptation can be a precursor to ecological speciation, a process that may have given rise to the adaptive radiation of </w:t>
      </w:r>
      <w:r>
        <w:rPr>
          <w:i/>
          <w:color w:val="000000"/>
        </w:rPr>
        <w:t>Anolis</w:t>
      </w:r>
      <w:r>
        <w:rPr>
          <w:color w:val="000000"/>
        </w:rPr>
        <w:t xml:space="preserve"> lizards (Harmon </w:t>
      </w:r>
      <w:r>
        <w:rPr>
          <w:i/>
          <w:color w:val="000000"/>
        </w:rPr>
        <w:t>et al.</w:t>
      </w:r>
      <w:r>
        <w:rPr>
          <w:color w:val="000000"/>
        </w:rPr>
        <w:t xml:space="preserve">, 2003; Gavrilets &amp; Losos, 2009). Ecologically-mediated divergence of a sexual signal may be a potent path to the evolution of reproductive isolation through divergent sexual selection (Reynolds &amp; Fitzpatrick, 2007; Servedio </w:t>
      </w:r>
      <w:r>
        <w:rPr>
          <w:i/>
          <w:color w:val="000000"/>
        </w:rPr>
        <w:t>et al.</w:t>
      </w:r>
      <w:r>
        <w:rPr>
          <w:color w:val="000000"/>
        </w:rPr>
        <w:t xml:space="preserve">, 2011). Evidence suggests that dewlap coloration could take this role in anoles (Ng &amp; Glor, 2011; Lambert </w:t>
      </w:r>
      <w:r>
        <w:rPr>
          <w:i/>
          <w:color w:val="000000"/>
        </w:rPr>
        <w:t>et al.</w:t>
      </w:r>
      <w:r>
        <w:rPr>
          <w:color w:val="000000"/>
        </w:rPr>
        <w:t xml:space="preserve">, 2013; Geneva </w:t>
      </w:r>
      <w:r>
        <w:rPr>
          <w:i/>
          <w:color w:val="000000"/>
        </w:rPr>
        <w:t>et al.</w:t>
      </w:r>
      <w:r>
        <w:rPr>
          <w:color w:val="000000"/>
        </w:rPr>
        <w:t xml:space="preserve">, 2015; Ng </w:t>
      </w:r>
      <w:r>
        <w:rPr>
          <w:i/>
          <w:color w:val="000000"/>
        </w:rPr>
        <w:t>et al.</w:t>
      </w:r>
      <w:r>
        <w:rPr>
          <w:color w:val="000000"/>
        </w:rPr>
        <w:t xml:space="preserve">, 2017), or at least that it is frequently involved in species recognition (Williams, 1969; Williams &amp; Rand, 1977; Losos, 1985; Macedonia &amp; Stamps, 1994; Fleishman, 2000; Macedonia </w:t>
      </w:r>
      <w:r>
        <w:rPr>
          <w:i/>
          <w:color w:val="000000"/>
        </w:rPr>
        <w:t>et al.</w:t>
      </w:r>
      <w:r>
        <w:rPr>
          <w:color w:val="000000"/>
        </w:rPr>
        <w:t xml:space="preserve">, 2013; Ingram </w:t>
      </w:r>
      <w:r>
        <w:rPr>
          <w:i/>
          <w:color w:val="000000"/>
        </w:rPr>
        <w:t>et al.</w:t>
      </w:r>
      <w:r>
        <w:rPr>
          <w:color w:val="000000"/>
        </w:rPr>
        <w:t xml:space="preserve">, 2016; Baeckens </w:t>
      </w:r>
      <w:r>
        <w:rPr>
          <w:i/>
          <w:color w:val="000000"/>
        </w:rPr>
        <w:t>et al.</w:t>
      </w:r>
      <w:r>
        <w:rPr>
          <w:color w:val="000000"/>
        </w:rPr>
        <w:t xml:space="preserve">, 2018). Although a correlation between dewlap coloration and reproductive isolation is not detected at the phylogenetic scale of the whole genus (Nicholson </w:t>
      </w:r>
      <w:r>
        <w:rPr>
          <w:i/>
          <w:color w:val="000000"/>
        </w:rPr>
        <w:t>et al.</w:t>
      </w:r>
      <w:r>
        <w:rPr>
          <w:color w:val="000000"/>
        </w:rPr>
        <w:t xml:space="preserve">, 2007; Harrison &amp; Poe, 2012; Ingram </w:t>
      </w:r>
      <w:r>
        <w:rPr>
          <w:i/>
          <w:color w:val="000000"/>
        </w:rPr>
        <w:t>et al.</w:t>
      </w:r>
      <w:r>
        <w:rPr>
          <w:color w:val="000000"/>
        </w:rPr>
        <w:t xml:space="preserve">, 2016), sexual signals are often evolutionarily very labile (Kraaijeveld </w:t>
      </w:r>
      <w:r>
        <w:rPr>
          <w:i/>
          <w:color w:val="000000"/>
        </w:rPr>
        <w:t>et al.</w:t>
      </w:r>
      <w:r>
        <w:rPr>
          <w:color w:val="000000"/>
        </w:rPr>
        <w:t xml:space="preserve">, 2011), and the anole dewlap in particular has been capable of rapid macroevolution throughout its phylogenetic history (Nicholson </w:t>
      </w:r>
      <w:r>
        <w:rPr>
          <w:i/>
          <w:color w:val="000000"/>
        </w:rPr>
        <w:t>et al.</w:t>
      </w:r>
      <w:r>
        <w:rPr>
          <w:color w:val="000000"/>
        </w:rPr>
        <w:t xml:space="preserve">, 2007). For example, </w:t>
      </w:r>
      <w:r>
        <w:rPr>
          <w:i/>
          <w:color w:val="000000"/>
        </w:rPr>
        <w:t>A. conspersus</w:t>
      </w:r>
      <w:r>
        <w:rPr>
          <w:color w:val="000000"/>
        </w:rPr>
        <w:t xml:space="preserve"> on Grand Cayman evolved a UV-blue dewlap from an ancestral orange dewlap in 2 to 3 million years (Macedonia, 2001). We present evidence of multiple cases of within-island dewlap color divergence over small geographical scales in </w:t>
      </w:r>
      <w:r>
        <w:rPr>
          <w:i/>
          <w:color w:val="000000"/>
        </w:rPr>
        <w:t>A. sagrei</w:t>
      </w:r>
      <w:r>
        <w:rPr>
          <w:color w:val="000000"/>
        </w:rPr>
        <w:t xml:space="preserve"> across the West Indies. While these intra-island populations do not appear to be in the process of speciation, our results suggest that the anoline dewlap could have enough micro-scale, local adaptive potential to contribute to reproductive isolation, should it be recruited for assortative mating.</w:t>
      </w:r>
    </w:p>
    <w:p>
      <w:pPr>
        <w:pStyle w:val="Heading2"/>
        <w:numPr>
          <w:ilvl w:val="1"/>
          <w:numId w:val="1"/>
        </w:numPr>
        <w:tabs>
          <w:tab w:val="left" w:pos="0" w:leader="none"/>
        </w:tabs>
        <w:rPr/>
      </w:pPr>
      <w:bookmarkStart w:id="20" w:name="3j2qqm3"/>
      <w:bookmarkEnd w:id="20"/>
      <w:r>
        <w:rPr/>
        <w:t>Acknowledgements</w:t>
      </w:r>
    </w:p>
    <w:p>
      <w:pPr>
        <w:pStyle w:val="Normal"/>
        <w:pBdr/>
        <w:rPr>
          <w:color w:val="000000"/>
        </w:rPr>
      </w:pPr>
      <w:r>
        <w:rPr>
          <w:color w:val="000000"/>
        </w:rPr>
        <w:t>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Pratik Gupte,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numPr>
          <w:ilvl w:val="0"/>
          <w:numId w:val="1"/>
        </w:numPr>
        <w:tabs>
          <w:tab w:val="left" w:pos="0" w:leader="none"/>
        </w:tabs>
        <w:rPr/>
      </w:pPr>
      <w:bookmarkStart w:id="21" w:name="1y810tw"/>
      <w:bookmarkEnd w:id="21"/>
      <w:r>
        <w:rPr/>
        <w:t>Figures</w:t>
      </w:r>
    </w:p>
    <w:p>
      <w:pPr>
        <w:pStyle w:val="Normal"/>
        <w:keepNext w:val="true"/>
        <w:pBdr/>
        <w:rPr>
          <w:color w:val="000000"/>
        </w:rPr>
      </w:pPr>
      <w:r>
        <w:rPr>
          <w:color w:val="000000"/>
        </w:rPr>
      </w:r>
    </w:p>
    <w:p>
      <w:pPr>
        <w:pStyle w:val="Normal"/>
        <w:pBdr/>
        <w:spacing w:before="120" w:after="120"/>
        <w:rPr>
          <w:i/>
          <w:i/>
          <w:color w:val="000000"/>
        </w:rPr>
      </w:pPr>
      <w:r>
        <w:rPr>
          <w:i/>
          <w:color w:val="000000"/>
        </w:rPr>
        <w:t>Figure 1: Map of the West Indies with sampled islands highlighted in black.</w:t>
      </w:r>
    </w:p>
    <w:p>
      <w:pPr>
        <w:pStyle w:val="Normal"/>
        <w:keepNext w:val="true"/>
        <w:pBdr/>
        <w:rPr>
          <w:color w:val="000000"/>
        </w:rPr>
      </w:pPr>
      <w:r>
        <w:rPr/>
        <w:drawing>
          <wp:inline distT="0" distB="0" distL="0" distR="0">
            <wp:extent cx="8256905" cy="5504815"/>
            <wp:effectExtent l="0" t="0" r="0" b="0"/>
            <wp:docPr id="1"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png" descr=""/>
                    <pic:cNvPicPr>
                      <a:picLocks noChangeAspect="1" noChangeArrowheads="1"/>
                    </pic:cNvPicPr>
                  </pic:nvPicPr>
                  <pic:blipFill>
                    <a:blip r:embed="rId2"/>
                    <a:stretch>
                      <a:fillRect/>
                    </a:stretch>
                  </pic:blipFill>
                  <pic:spPr bwMode="auto">
                    <a:xfrm>
                      <a:off x="0" y="0"/>
                      <a:ext cx="8256905" cy="5504815"/>
                    </a:xfrm>
                    <a:prstGeom prst="rect">
                      <a:avLst/>
                    </a:prstGeom>
                  </pic:spPr>
                </pic:pic>
              </a:graphicData>
            </a:graphic>
          </wp:inline>
        </w:drawing>
      </w:r>
    </w:p>
    <w:p>
      <w:pPr>
        <w:pStyle w:val="Normal"/>
        <w:pBdr/>
        <w:spacing w:before="120" w:after="120"/>
        <w:rPr>
          <w:i/>
          <w:i/>
          <w:color w:val="000000"/>
        </w:rPr>
      </w:pPr>
      <w:r>
        <w:rPr>
          <w:i/>
          <w:color w:val="000000"/>
        </w:rP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3</m:t>
            </m:r>
          </m:den>
        </m:f>
      </m:oMath>
      <w:r>
        <w:rPr>
          <w:i/>
          <w:color w:val="000000"/>
        </w:rPr>
        <w:t>).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Normal"/>
        <w:keepNext w:val="true"/>
        <w:pBdr/>
        <w:rPr>
          <w:color w:val="000000"/>
        </w:rPr>
      </w:pPr>
      <w:r>
        <w:rPr/>
        <w:drawing>
          <wp:inline distT="0" distB="0" distL="0" distR="0">
            <wp:extent cx="6417310" cy="6417310"/>
            <wp:effectExtent l="0" t="0" r="0" b="0"/>
            <wp:docPr id="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png" descr=""/>
                    <pic:cNvPicPr>
                      <a:picLocks noChangeAspect="1" noChangeArrowheads="1"/>
                    </pic:cNvPicPr>
                  </pic:nvPicPr>
                  <pic:blipFill>
                    <a:blip r:embed="rId3"/>
                    <a:stretch>
                      <a:fillRect/>
                    </a:stretch>
                  </pic:blipFill>
                  <pic:spPr bwMode="auto">
                    <a:xfrm>
                      <a:off x="0" y="0"/>
                      <a:ext cx="6417310" cy="6417310"/>
                    </a:xfrm>
                    <a:prstGeom prst="rect">
                      <a:avLst/>
                    </a:prstGeom>
                  </pic:spPr>
                </pic:pic>
              </a:graphicData>
            </a:graphic>
          </wp:inline>
        </w:drawing>
      </w:r>
    </w:p>
    <w:p>
      <w:pPr>
        <w:pStyle w:val="Normal"/>
        <w:pBdr/>
        <w:spacing w:before="120" w:after="120"/>
        <w:rPr>
          <w:i/>
          <w:i/>
          <w:color w:val="000000"/>
        </w:rPr>
      </w:pPr>
      <w:r>
        <w:rPr>
          <w:i/>
          <w:color w:val="000000"/>
        </w:rPr>
        <w:t>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numPr>
          <w:ilvl w:val="0"/>
          <w:numId w:val="1"/>
        </w:numPr>
        <w:tabs>
          <w:tab w:val="left" w:pos="0" w:leader="none"/>
        </w:tabs>
        <w:rPr/>
      </w:pPr>
      <w:bookmarkStart w:id="22" w:name="4i7ojhp"/>
      <w:bookmarkEnd w:id="22"/>
      <w:r>
        <w:rPr/>
        <w:t>Tables</w:t>
      </w:r>
    </w:p>
    <w:tbl>
      <w:tblPr>
        <w:tblStyle w:val="a"/>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779"/>
        <w:gridCol w:w="780"/>
        <w:gridCol w:w="780"/>
        <w:gridCol w:w="778"/>
        <w:gridCol w:w="780"/>
        <w:gridCol w:w="780"/>
        <w:gridCol w:w="779"/>
        <w:gridCol w:w="780"/>
        <w:gridCol w:w="780"/>
        <w:gridCol w:w="779"/>
        <w:gridCol w:w="780"/>
        <w:gridCol w:w="784"/>
      </w:tblGrid>
      <w:tr>
        <w:trPr/>
        <w:tc>
          <w:tcPr>
            <w:tcW w:w="779" w:type="dxa"/>
            <w:tcBorders/>
            <w:shd w:fill="auto" w:val="clear"/>
          </w:tcPr>
          <w:p>
            <w:pPr>
              <w:pStyle w:val="Normal"/>
              <w:pBdr/>
              <w:ind w:left="43" w:right="43" w:hanging="0"/>
              <w:rPr>
                <w:b/>
                <w:b/>
                <w:color w:val="000000"/>
              </w:rPr>
            </w:pPr>
            <w:r>
              <w:rPr>
                <w:b/>
                <w:color w:val="000000"/>
              </w:rPr>
              <w:t>Island</w:t>
            </w:r>
          </w:p>
        </w:tc>
        <w:tc>
          <w:tcPr>
            <w:tcW w:w="780" w:type="dxa"/>
            <w:tcBorders/>
            <w:shd w:fill="auto" w:val="clear"/>
          </w:tcPr>
          <w:p>
            <w:pPr>
              <w:pStyle w:val="Normal"/>
              <w:pBdr/>
              <w:ind w:left="43" w:right="43" w:hanging="0"/>
              <w:rPr>
                <w:b/>
                <w:b/>
                <w:color w:val="000000"/>
              </w:rPr>
            </w:pPr>
            <w:r>
              <w:rPr>
                <w:b/>
                <w:color w:val="000000"/>
              </w:rPr>
              <w:t>Variable</w:t>
            </w:r>
          </w:p>
        </w:tc>
        <w:tc>
          <w:tcPr>
            <w:tcW w:w="780" w:type="dxa"/>
            <w:tcBorders/>
            <w:shd w:fill="auto" w:val="clear"/>
          </w:tcPr>
          <w:p>
            <w:pPr>
              <w:pStyle w:val="Normal"/>
              <w:pBdr/>
              <w:ind w:left="43" w:right="43" w:hanging="0"/>
              <w:jc w:val="right"/>
              <w:rPr>
                <w:b/>
                <w:b/>
                <w:color w:val="000000"/>
              </w:rPr>
            </w:pPr>
            <w:r>
              <w:rPr>
                <w:b/>
                <w:color w:val="000000"/>
              </w:rPr>
              <w:t>Best fit</w:t>
            </w:r>
          </w:p>
        </w:tc>
        <w:tc>
          <w:tcPr>
            <w:tcW w:w="778" w:type="dxa"/>
            <w:tcBorders/>
            <w:shd w:fill="auto" w:val="clear"/>
          </w:tcPr>
          <w:p>
            <w:pPr>
              <w:pStyle w:val="Normal"/>
              <w:pBdr/>
              <w:ind w:left="43" w:right="43" w:hanging="0"/>
              <w:jc w:val="right"/>
              <w:rPr>
                <w:b/>
                <w:b/>
                <w:color w:val="000000"/>
              </w:rPr>
            </w:pPr>
            <w:r>
              <w:rPr>
                <w:b/>
                <w:color w:val="000000"/>
              </w:rPr>
              <w:t>df</w:t>
            </w:r>
          </w:p>
        </w:tc>
        <w:tc>
          <w:tcPr>
            <w:tcW w:w="780" w:type="dxa"/>
            <w:tcBorders/>
            <w:shd w:fill="auto" w:val="clear"/>
          </w:tcPr>
          <w:p>
            <w:pPr>
              <w:pStyle w:val="Normal"/>
              <w:pBdr/>
              <w:ind w:left="43" w:right="43" w:hanging="0"/>
              <w:jc w:val="right"/>
              <w:rPr>
                <w:b/>
                <w:b/>
                <w:color w:val="000000"/>
              </w:rPr>
            </w:pPr>
            <w:r>
              <w:rPr>
                <w:b/>
                <w:color w:val="000000"/>
              </w:rPr>
              <w:t>AICc</w:t>
            </w:r>
          </w:p>
        </w:tc>
        <w:tc>
          <w:tcPr>
            <w:tcW w:w="780"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Δ</m:t>
              </m:r>
            </m:oMath>
            <w:r>
              <w:rPr>
                <w:b/>
                <w:color w:val="000000"/>
              </w:rPr>
              <w:t>AICc</w:t>
            </w:r>
          </w:p>
        </w:tc>
        <w:tc>
          <w:tcPr>
            <w:tcW w:w="779" w:type="dxa"/>
            <w:tcBorders/>
            <w:shd w:fill="auto" w:val="clear"/>
          </w:tcPr>
          <w:p>
            <w:pPr>
              <w:pStyle w:val="Normal"/>
              <w:pBdr/>
              <w:ind w:left="43" w:right="43" w:hanging="0"/>
              <w:jc w:val="right"/>
              <w:rPr>
                <w:b/>
                <w:b/>
                <w:color w:val="000000"/>
              </w:rPr>
            </w:pPr>
            <w:r>
              <w:rPr>
                <w:b/>
                <w:color w:val="000000"/>
              </w:rPr>
              <w:t>AICcw</w:t>
            </w:r>
          </w:p>
        </w:tc>
        <w:tc>
          <w:tcPr>
            <w:tcW w:w="780" w:type="dxa"/>
            <w:tcBorders/>
            <w:shd w:fill="auto" w:val="clear"/>
          </w:tcPr>
          <w:p>
            <w:pPr>
              <w:pStyle w:val="Normal"/>
              <w:pBdr/>
              <w:ind w:left="43" w:right="43" w:hanging="0"/>
              <w:jc w:val="right"/>
              <w:rPr>
                <w:b/>
                <w:b/>
                <w:color w:val="000000"/>
              </w:rPr>
            </w:pPr>
            <w:r>
              <w:rPr>
                <w:b/>
                <w:color w:val="000000"/>
              </w:rPr>
              <w:t>df</w:t>
            </w:r>
            <w:r>
              <w:rPr/>
            </w:r>
            <m:oMath xmlns:m="http://schemas.openxmlformats.org/officeDocument/2006/math">
              <m:sSub>
                <m:e/>
                <m:sub>
                  <m:r>
                    <w:rPr>
                      <w:rFonts w:ascii="Cambria Math" w:hAnsi="Cambria Math"/>
                    </w:rPr>
                    <m:t xml:space="preserve">LRT</m:t>
                  </m:r>
                </m:sub>
              </m:sSub>
            </m:oMath>
          </w:p>
        </w:tc>
        <w:tc>
          <w:tcPr>
            <w:tcW w:w="780" w:type="dxa"/>
            <w:tcBorders/>
            <w:shd w:fill="auto" w:val="clear"/>
          </w:tcPr>
          <w:p>
            <w:pPr>
              <w:pStyle w:val="Normal"/>
              <w:pBdr/>
              <w:ind w:left="43" w:right="43" w:hanging="0"/>
              <w:jc w:val="right"/>
              <w:rPr>
                <w:b/>
                <w:b/>
                <w:color w:val="000000"/>
              </w:rPr>
            </w:pPr>
            <w:r>
              <w:rPr>
                <w:b/>
                <w:color w:val="000000"/>
              </w:rPr>
              <w:t>Log-lik.</w:t>
            </w:r>
          </w:p>
        </w:tc>
        <w:tc>
          <w:tcPr>
            <w:tcW w:w="779" w:type="dxa"/>
            <w:tcBorders/>
            <w:shd w:fill="auto" w:val="clear"/>
          </w:tcPr>
          <w:p>
            <w:pPr>
              <w:pStyle w:val="Normal"/>
              <w:pBdr/>
              <w:ind w:left="43" w:right="43" w:hanging="0"/>
              <w:jc w:val="right"/>
              <w:rPr>
                <w:b/>
                <w:b/>
                <w:color w:val="000000"/>
              </w:rPr>
            </w:pP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p>
        </w:tc>
        <w:tc>
          <w:tcPr>
            <w:tcW w:w="780"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Abaco</w:t>
            </w:r>
          </w:p>
        </w:tc>
        <w:tc>
          <w:tcPr>
            <w:tcW w:w="780" w:type="dxa"/>
            <w:tcBorders/>
            <w:shd w:fill="auto" w:val="clear"/>
          </w:tcPr>
          <w:p>
            <w:pPr>
              <w:pStyle w:val="Normal"/>
              <w:pBdr/>
              <w:ind w:left="43" w:right="43" w:hanging="0"/>
              <w:rPr>
                <w:color w:val="000000"/>
              </w:rPr>
            </w:pPr>
            <w:r>
              <w:rPr>
                <w:color w:val="000000"/>
              </w:rPr>
              <w:t>PC1</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710.4</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0.746</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-357.0</w:t>
            </w:r>
          </w:p>
        </w:tc>
        <w:tc>
          <w:tcPr>
            <w:tcW w:w="779" w:type="dxa"/>
            <w:tcBorders/>
            <w:shd w:fill="auto" w:val="clear"/>
          </w:tcPr>
          <w:p>
            <w:pPr>
              <w:pStyle w:val="Normal"/>
              <w:pBdr/>
              <w:ind w:left="43" w:right="43" w:hanging="0"/>
              <w:jc w:val="right"/>
              <w:rPr>
                <w:color w:val="000000"/>
              </w:rPr>
            </w:pPr>
            <w:r>
              <w:rPr>
                <w:color w:val="000000"/>
              </w:rPr>
              <w:t>0.14</w:t>
            </w:r>
          </w:p>
        </w:tc>
        <w:tc>
          <w:tcPr>
            <w:tcW w:w="780" w:type="dxa"/>
            <w:tcBorders/>
            <w:shd w:fill="auto" w:val="clear"/>
          </w:tcPr>
          <w:p>
            <w:pPr>
              <w:pStyle w:val="Normal"/>
              <w:pBdr/>
              <w:ind w:left="43" w:right="43" w:hanging="0"/>
              <w:jc w:val="right"/>
              <w:rPr>
                <w:color w:val="000000"/>
              </w:rPr>
            </w:pPr>
            <w:r>
              <w:rPr>
                <w:color w:val="000000"/>
              </w:rPr>
              <w:t>0.9308</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Abaco</w:t>
            </w:r>
          </w:p>
        </w:tc>
        <w:tc>
          <w:tcPr>
            <w:tcW w:w="780" w:type="dxa"/>
            <w:tcBorders/>
            <w:shd w:fill="auto" w:val="clear"/>
          </w:tcPr>
          <w:p>
            <w:pPr>
              <w:pStyle w:val="Normal"/>
              <w:pBdr/>
              <w:ind w:left="43" w:right="43" w:hanging="0"/>
              <w:rPr>
                <w:color w:val="000000"/>
              </w:rPr>
            </w:pPr>
            <w:r>
              <w:rPr>
                <w:color w:val="000000"/>
              </w:rPr>
              <w:t>PC2</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620.1</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0.882</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-310.2</w:t>
            </w:r>
          </w:p>
        </w:tc>
        <w:tc>
          <w:tcPr>
            <w:tcW w:w="779" w:type="dxa"/>
            <w:tcBorders/>
            <w:shd w:fill="auto" w:val="clear"/>
          </w:tcPr>
          <w:p>
            <w:pPr>
              <w:pStyle w:val="Normal"/>
              <w:pBdr/>
              <w:ind w:left="43" w:right="43" w:hanging="0"/>
              <w:jc w:val="right"/>
              <w:rPr>
                <w:color w:val="000000"/>
              </w:rPr>
            </w:pPr>
            <w:r>
              <w:rPr>
                <w:color w:val="000000"/>
              </w:rPr>
              <w:t>31.74</w:t>
            </w:r>
          </w:p>
        </w:tc>
        <w:tc>
          <w:tcPr>
            <w:tcW w:w="780" w:type="dxa"/>
            <w:tcBorders/>
            <w:shd w:fill="auto" w:val="clear"/>
          </w:tcPr>
          <w:p>
            <w:pPr>
              <w:pStyle w:val="Normal"/>
              <w:pBdr/>
              <w:ind w:left="43" w:right="43" w:hanging="0"/>
              <w:jc w:val="right"/>
              <w:rPr>
                <w:color w:val="000000"/>
              </w:rPr>
            </w:pPr>
            <w:r>
              <w:rPr>
                <w:color w:val="000000"/>
              </w:rPr>
              <w:t>0.0000</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Abaco</w:t>
            </w:r>
          </w:p>
        </w:tc>
        <w:tc>
          <w:tcPr>
            <w:tcW w:w="780" w:type="dxa"/>
            <w:tcBorders/>
            <w:shd w:fill="auto" w:val="clear"/>
          </w:tcPr>
          <w:p>
            <w:pPr>
              <w:pStyle w:val="Normal"/>
              <w:pBdr/>
              <w:ind w:left="43" w:right="43" w:hanging="0"/>
              <w:rPr>
                <w:color w:val="000000"/>
              </w:rPr>
            </w:pPr>
            <w:r>
              <w:rPr>
                <w:color w:val="000000"/>
              </w:rPr>
              <w:t>PC3</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517.8</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0.732</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-257.2</w:t>
            </w:r>
          </w:p>
        </w:tc>
        <w:tc>
          <w:tcPr>
            <w:tcW w:w="779" w:type="dxa"/>
            <w:tcBorders/>
            <w:shd w:fill="auto" w:val="clear"/>
          </w:tcPr>
          <w:p>
            <w:pPr>
              <w:pStyle w:val="Normal"/>
              <w:pBdr/>
              <w:ind w:left="43" w:right="43" w:hanging="0"/>
              <w:jc w:val="right"/>
              <w:rPr>
                <w:color w:val="000000"/>
              </w:rPr>
            </w:pPr>
            <w:r>
              <w:rPr>
                <w:color w:val="000000"/>
              </w:rPr>
              <w:t>27.37</w:t>
            </w:r>
          </w:p>
        </w:tc>
        <w:tc>
          <w:tcPr>
            <w:tcW w:w="780" w:type="dxa"/>
            <w:tcBorders/>
            <w:shd w:fill="auto" w:val="clear"/>
          </w:tcPr>
          <w:p>
            <w:pPr>
              <w:pStyle w:val="Normal"/>
              <w:pBdr/>
              <w:ind w:left="43" w:right="43" w:hanging="0"/>
              <w:jc w:val="right"/>
              <w:rPr>
                <w:color w:val="000000"/>
              </w:rPr>
            </w:pPr>
            <w:r>
              <w:rPr>
                <w:color w:val="000000"/>
              </w:rPr>
              <w:t>0.0000</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Abaco</w:t>
            </w:r>
          </w:p>
        </w:tc>
        <w:tc>
          <w:tcPr>
            <w:tcW w:w="780" w:type="dxa"/>
            <w:tcBorders/>
            <w:shd w:fill="auto" w:val="clear"/>
          </w:tcPr>
          <w:p>
            <w:pPr>
              <w:pStyle w:val="Normal"/>
              <w:pBdr/>
              <w:ind w:left="43" w:right="43" w:hanging="0"/>
              <w:rPr>
                <w:color w:val="000000"/>
              </w:rPr>
            </w:pPr>
            <w:r>
              <w:rPr>
                <w:color w:val="000000"/>
              </w:rPr>
              <w:t>PC4</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440.6</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0.596</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-217.2</w:t>
            </w:r>
          </w:p>
        </w:tc>
        <w:tc>
          <w:tcPr>
            <w:tcW w:w="779" w:type="dxa"/>
            <w:tcBorders/>
            <w:shd w:fill="auto" w:val="clear"/>
          </w:tcPr>
          <w:p>
            <w:pPr>
              <w:pStyle w:val="Normal"/>
              <w:pBdr/>
              <w:ind w:left="43" w:right="43" w:hanging="0"/>
              <w:jc w:val="right"/>
              <w:rPr>
                <w:color w:val="000000"/>
              </w:rPr>
            </w:pPr>
            <w:r>
              <w:rPr>
                <w:color w:val="000000"/>
              </w:rPr>
              <w:t>1.36</w:t>
            </w:r>
          </w:p>
        </w:tc>
        <w:tc>
          <w:tcPr>
            <w:tcW w:w="780" w:type="dxa"/>
            <w:tcBorders/>
            <w:shd w:fill="auto" w:val="clear"/>
          </w:tcPr>
          <w:p>
            <w:pPr>
              <w:pStyle w:val="Normal"/>
              <w:pBdr/>
              <w:ind w:left="43" w:right="43" w:hanging="0"/>
              <w:jc w:val="right"/>
              <w:rPr>
                <w:color w:val="000000"/>
              </w:rPr>
            </w:pPr>
            <w:r>
              <w:rPr>
                <w:color w:val="000000"/>
              </w:rPr>
              <w:t>0.5070</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Bimini</w:t>
            </w:r>
          </w:p>
        </w:tc>
        <w:tc>
          <w:tcPr>
            <w:tcW w:w="780" w:type="dxa"/>
            <w:tcBorders/>
            <w:shd w:fill="auto" w:val="clear"/>
          </w:tcPr>
          <w:p>
            <w:pPr>
              <w:pStyle w:val="Normal"/>
              <w:pBdr/>
              <w:ind w:left="43" w:right="43" w:hanging="0"/>
              <w:rPr>
                <w:color w:val="000000"/>
              </w:rPr>
            </w:pPr>
            <w:r>
              <w:rPr>
                <w:color w:val="000000"/>
              </w:rPr>
              <w:t>PC1</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561.3</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0.595</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-283.1</w:t>
            </w:r>
          </w:p>
        </w:tc>
        <w:tc>
          <w:tcPr>
            <w:tcW w:w="779" w:type="dxa"/>
            <w:tcBorders/>
            <w:shd w:fill="auto" w:val="clear"/>
          </w:tcPr>
          <w:p>
            <w:pPr>
              <w:pStyle w:val="Normal"/>
              <w:pBdr/>
              <w:ind w:left="43" w:right="43" w:hanging="0"/>
              <w:jc w:val="right"/>
              <w:rPr>
                <w:color w:val="000000"/>
              </w:rPr>
            </w:pPr>
            <w:r>
              <w:rPr>
                <w:color w:val="000000"/>
              </w:rPr>
              <w:t>7.40</w:t>
            </w:r>
          </w:p>
        </w:tc>
        <w:tc>
          <w:tcPr>
            <w:tcW w:w="780" w:type="dxa"/>
            <w:tcBorders/>
            <w:shd w:fill="auto" w:val="clear"/>
          </w:tcPr>
          <w:p>
            <w:pPr>
              <w:pStyle w:val="Normal"/>
              <w:pBdr/>
              <w:ind w:left="43" w:right="43" w:hanging="0"/>
              <w:jc w:val="right"/>
              <w:rPr>
                <w:color w:val="000000"/>
              </w:rPr>
            </w:pPr>
            <w:r>
              <w:rPr>
                <w:color w:val="000000"/>
              </w:rPr>
              <w:t>0.0248</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Bimini</w:t>
            </w:r>
          </w:p>
        </w:tc>
        <w:tc>
          <w:tcPr>
            <w:tcW w:w="780" w:type="dxa"/>
            <w:tcBorders/>
            <w:shd w:fill="auto" w:val="clear"/>
          </w:tcPr>
          <w:p>
            <w:pPr>
              <w:pStyle w:val="Normal"/>
              <w:pBdr/>
              <w:ind w:left="43" w:right="43" w:hanging="0"/>
              <w:rPr>
                <w:color w:val="000000"/>
              </w:rPr>
            </w:pPr>
            <w:r>
              <w:rPr>
                <w:color w:val="000000"/>
              </w:rPr>
              <w:t>PC2</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448.1</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0.656</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-223.8</w:t>
            </w:r>
          </w:p>
        </w:tc>
        <w:tc>
          <w:tcPr>
            <w:tcW w:w="779" w:type="dxa"/>
            <w:tcBorders/>
            <w:shd w:fill="auto" w:val="clear"/>
          </w:tcPr>
          <w:p>
            <w:pPr>
              <w:pStyle w:val="Normal"/>
              <w:pBdr/>
              <w:ind w:left="43" w:right="43" w:hanging="0"/>
              <w:jc w:val="right"/>
              <w:rPr>
                <w:color w:val="000000"/>
              </w:rPr>
            </w:pPr>
            <w:r>
              <w:rPr>
                <w:color w:val="000000"/>
              </w:rPr>
              <w:t>8.09</w:t>
            </w:r>
          </w:p>
        </w:tc>
        <w:tc>
          <w:tcPr>
            <w:tcW w:w="780" w:type="dxa"/>
            <w:tcBorders/>
            <w:shd w:fill="auto" w:val="clear"/>
          </w:tcPr>
          <w:p>
            <w:pPr>
              <w:pStyle w:val="Normal"/>
              <w:pBdr/>
              <w:ind w:left="43" w:right="43" w:hanging="0"/>
              <w:jc w:val="right"/>
              <w:rPr>
                <w:color w:val="000000"/>
              </w:rPr>
            </w:pPr>
            <w:r>
              <w:rPr>
                <w:color w:val="000000"/>
              </w:rPr>
              <w:t>0.0175</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Bimini</w:t>
            </w:r>
          </w:p>
        </w:tc>
        <w:tc>
          <w:tcPr>
            <w:tcW w:w="780" w:type="dxa"/>
            <w:tcBorders/>
            <w:shd w:fill="auto" w:val="clear"/>
          </w:tcPr>
          <w:p>
            <w:pPr>
              <w:pStyle w:val="Normal"/>
              <w:pBdr/>
              <w:ind w:left="43" w:right="43" w:hanging="0"/>
              <w:rPr>
                <w:color w:val="000000"/>
              </w:rPr>
            </w:pPr>
            <w:r>
              <w:rPr>
                <w:color w:val="000000"/>
              </w:rPr>
              <w:t>PC3</w:t>
            </w:r>
          </w:p>
        </w:tc>
        <w:tc>
          <w:tcPr>
            <w:tcW w:w="780" w:type="dxa"/>
            <w:tcBorders/>
            <w:shd w:fill="auto" w:val="clear"/>
          </w:tcPr>
          <w:p>
            <w:pPr>
              <w:pStyle w:val="Normal"/>
              <w:pBdr/>
              <w:ind w:left="43" w:right="43" w:hanging="0"/>
              <w:jc w:val="right"/>
              <w:rPr>
                <w:color w:val="000000"/>
              </w:rPr>
            </w:pPr>
            <w:r>
              <w:rPr>
                <w:color w:val="000000"/>
              </w:rPr>
              <w:t>2</w:t>
            </w:r>
          </w:p>
        </w:tc>
        <w:tc>
          <w:tcPr>
            <w:tcW w:w="778" w:type="dxa"/>
            <w:tcBorders/>
            <w:shd w:fill="auto" w:val="clear"/>
          </w:tcPr>
          <w:p>
            <w:pPr>
              <w:pStyle w:val="Normal"/>
              <w:pBdr/>
              <w:ind w:left="43" w:right="43" w:hanging="0"/>
              <w:jc w:val="right"/>
              <w:rPr>
                <w:color w:val="000000"/>
              </w:rPr>
            </w:pPr>
            <w:r>
              <w:rPr>
                <w:color w:val="000000"/>
              </w:rPr>
              <w:t>6</w:t>
            </w:r>
          </w:p>
        </w:tc>
        <w:tc>
          <w:tcPr>
            <w:tcW w:w="780" w:type="dxa"/>
            <w:tcBorders/>
            <w:shd w:fill="auto" w:val="clear"/>
          </w:tcPr>
          <w:p>
            <w:pPr>
              <w:pStyle w:val="Normal"/>
              <w:pBdr/>
              <w:ind w:left="43" w:right="43" w:hanging="0"/>
              <w:jc w:val="right"/>
              <w:rPr>
                <w:color w:val="000000"/>
              </w:rPr>
            </w:pPr>
            <w:r>
              <w:rPr>
                <w:color w:val="000000"/>
              </w:rPr>
              <w:t>405.3</w:t>
            </w:r>
          </w:p>
        </w:tc>
        <w:tc>
          <w:tcPr>
            <w:tcW w:w="780" w:type="dxa"/>
            <w:tcBorders/>
            <w:shd w:fill="auto" w:val="clear"/>
          </w:tcPr>
          <w:p>
            <w:pPr>
              <w:pStyle w:val="Normal"/>
              <w:pBdr/>
              <w:ind w:left="43" w:right="43" w:hanging="0"/>
              <w:jc w:val="right"/>
              <w:rPr>
                <w:color w:val="000000"/>
              </w:rPr>
            </w:pPr>
            <w:r>
              <w:rPr>
                <w:color w:val="000000"/>
              </w:rPr>
              <w:t>-0.2</w:t>
            </w:r>
          </w:p>
        </w:tc>
        <w:tc>
          <w:tcPr>
            <w:tcW w:w="779" w:type="dxa"/>
            <w:tcBorders/>
            <w:shd w:fill="auto" w:val="clear"/>
          </w:tcPr>
          <w:p>
            <w:pPr>
              <w:pStyle w:val="Normal"/>
              <w:pBdr/>
              <w:ind w:left="43" w:right="43" w:hanging="0"/>
              <w:jc w:val="right"/>
              <w:rPr>
                <w:color w:val="000000"/>
              </w:rPr>
            </w:pPr>
            <w:r>
              <w:rPr>
                <w:color w:val="000000"/>
              </w:rPr>
              <w:t>0.529</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-199.2</w:t>
            </w:r>
          </w:p>
        </w:tc>
        <w:tc>
          <w:tcPr>
            <w:tcW w:w="779" w:type="dxa"/>
            <w:tcBorders/>
            <w:shd w:fill="auto" w:val="clear"/>
          </w:tcPr>
          <w:p>
            <w:pPr>
              <w:pStyle w:val="Normal"/>
              <w:pBdr/>
              <w:ind w:left="43" w:right="43" w:hanging="0"/>
              <w:jc w:val="right"/>
              <w:rPr>
                <w:color w:val="000000"/>
              </w:rPr>
            </w:pPr>
            <w:r>
              <w:rPr>
                <w:color w:val="000000"/>
              </w:rPr>
              <w:t>10.39</w:t>
            </w:r>
          </w:p>
        </w:tc>
        <w:tc>
          <w:tcPr>
            <w:tcW w:w="780" w:type="dxa"/>
            <w:tcBorders/>
            <w:shd w:fill="auto" w:val="clear"/>
          </w:tcPr>
          <w:p>
            <w:pPr>
              <w:pStyle w:val="Normal"/>
              <w:pBdr/>
              <w:ind w:left="43" w:right="43" w:hanging="0"/>
              <w:jc w:val="right"/>
              <w:rPr>
                <w:color w:val="000000"/>
              </w:rPr>
            </w:pPr>
            <w:r>
              <w:rPr>
                <w:color w:val="000000"/>
              </w:rPr>
              <w:t>0.0056</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Bimini</w:t>
            </w:r>
          </w:p>
        </w:tc>
        <w:tc>
          <w:tcPr>
            <w:tcW w:w="780" w:type="dxa"/>
            <w:tcBorders/>
            <w:shd w:fill="auto" w:val="clear"/>
          </w:tcPr>
          <w:p>
            <w:pPr>
              <w:pStyle w:val="Normal"/>
              <w:pBdr/>
              <w:ind w:left="43" w:right="43" w:hanging="0"/>
              <w:rPr>
                <w:color w:val="000000"/>
              </w:rPr>
            </w:pPr>
            <w:r>
              <w:rPr>
                <w:color w:val="000000"/>
              </w:rPr>
              <w:t>PC4</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274.2</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0.854</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-132.7</w:t>
            </w:r>
          </w:p>
        </w:tc>
        <w:tc>
          <w:tcPr>
            <w:tcW w:w="779" w:type="dxa"/>
            <w:tcBorders/>
            <w:shd w:fill="auto" w:val="clear"/>
          </w:tcPr>
          <w:p>
            <w:pPr>
              <w:pStyle w:val="Normal"/>
              <w:pBdr/>
              <w:ind w:left="43" w:right="43" w:hanging="0"/>
              <w:jc w:val="right"/>
              <w:rPr>
                <w:color w:val="000000"/>
              </w:rPr>
            </w:pPr>
            <w:r>
              <w:rPr>
                <w:color w:val="000000"/>
              </w:rPr>
              <w:t>0.33</w:t>
            </w:r>
          </w:p>
        </w:tc>
        <w:tc>
          <w:tcPr>
            <w:tcW w:w="780" w:type="dxa"/>
            <w:tcBorders/>
            <w:shd w:fill="auto" w:val="clear"/>
          </w:tcPr>
          <w:p>
            <w:pPr>
              <w:pStyle w:val="Normal"/>
              <w:pBdr/>
              <w:ind w:left="43" w:right="43" w:hanging="0"/>
              <w:jc w:val="right"/>
              <w:rPr>
                <w:color w:val="000000"/>
              </w:rPr>
            </w:pPr>
            <w:r>
              <w:rPr>
                <w:color w:val="000000"/>
              </w:rPr>
              <w:t>0.8499</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Cayman Brac</w:t>
            </w:r>
          </w:p>
        </w:tc>
        <w:tc>
          <w:tcPr>
            <w:tcW w:w="780" w:type="dxa"/>
            <w:tcBorders/>
            <w:shd w:fill="auto" w:val="clear"/>
          </w:tcPr>
          <w:p>
            <w:pPr>
              <w:pStyle w:val="Normal"/>
              <w:pBdr/>
              <w:ind w:left="43" w:right="43" w:hanging="0"/>
              <w:rPr>
                <w:color w:val="000000"/>
              </w:rPr>
            </w:pPr>
            <w:r>
              <w:rPr>
                <w:color w:val="000000"/>
              </w:rPr>
              <w:t>PC1</w:t>
            </w:r>
          </w:p>
        </w:tc>
        <w:tc>
          <w:tcPr>
            <w:tcW w:w="780" w:type="dxa"/>
            <w:tcBorders/>
            <w:shd w:fill="auto" w:val="clear"/>
          </w:tcPr>
          <w:p>
            <w:pPr>
              <w:pStyle w:val="Normal"/>
              <w:pBdr/>
              <w:ind w:left="43" w:right="43" w:hanging="0"/>
              <w:jc w:val="right"/>
              <w:rPr>
                <w:color w:val="000000"/>
              </w:rPr>
            </w:pPr>
            <w:r>
              <w:rPr>
                <w:color w:val="000000"/>
              </w:rPr>
              <w:t>2</w:t>
            </w:r>
          </w:p>
        </w:tc>
        <w:tc>
          <w:tcPr>
            <w:tcW w:w="778" w:type="dxa"/>
            <w:tcBorders/>
            <w:shd w:fill="auto" w:val="clear"/>
          </w:tcPr>
          <w:p>
            <w:pPr>
              <w:pStyle w:val="Normal"/>
              <w:pBdr/>
              <w:ind w:left="43" w:right="43" w:hanging="0"/>
              <w:jc w:val="right"/>
              <w:rPr>
                <w:color w:val="000000"/>
              </w:rPr>
            </w:pPr>
            <w:r>
              <w:rPr>
                <w:color w:val="000000"/>
              </w:rPr>
              <w:t>6</w:t>
            </w:r>
          </w:p>
        </w:tc>
        <w:tc>
          <w:tcPr>
            <w:tcW w:w="780" w:type="dxa"/>
            <w:tcBorders/>
            <w:shd w:fill="auto" w:val="clear"/>
          </w:tcPr>
          <w:p>
            <w:pPr>
              <w:pStyle w:val="Normal"/>
              <w:pBdr/>
              <w:ind w:left="43" w:right="43" w:hanging="0"/>
              <w:jc w:val="right"/>
              <w:rPr>
                <w:color w:val="000000"/>
              </w:rPr>
            </w:pPr>
            <w:r>
              <w:rPr>
                <w:color w:val="000000"/>
              </w:rPr>
              <w:t>402.8</w:t>
            </w:r>
          </w:p>
        </w:tc>
        <w:tc>
          <w:tcPr>
            <w:tcW w:w="780" w:type="dxa"/>
            <w:tcBorders/>
            <w:shd w:fill="auto" w:val="clear"/>
          </w:tcPr>
          <w:p>
            <w:pPr>
              <w:pStyle w:val="Normal"/>
              <w:pBdr/>
              <w:ind w:left="43" w:right="43" w:hanging="0"/>
              <w:jc w:val="right"/>
              <w:rPr>
                <w:color w:val="000000"/>
              </w:rPr>
            </w:pPr>
            <w:r>
              <w:rPr>
                <w:color w:val="000000"/>
              </w:rPr>
              <w:t>-4.1</w:t>
            </w:r>
          </w:p>
        </w:tc>
        <w:tc>
          <w:tcPr>
            <w:tcW w:w="779" w:type="dxa"/>
            <w:tcBorders/>
            <w:shd w:fill="auto" w:val="clear"/>
          </w:tcPr>
          <w:p>
            <w:pPr>
              <w:pStyle w:val="Normal"/>
              <w:pBdr/>
              <w:ind w:left="43" w:right="43" w:hanging="0"/>
              <w:jc w:val="right"/>
              <w:rPr>
                <w:color w:val="000000"/>
              </w:rPr>
            </w:pPr>
            <w:r>
              <w:rPr>
                <w:color w:val="000000"/>
              </w:rPr>
              <w:t>0.884</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-200.9</w:t>
            </w:r>
          </w:p>
        </w:tc>
        <w:tc>
          <w:tcPr>
            <w:tcW w:w="779" w:type="dxa"/>
            <w:tcBorders/>
            <w:shd w:fill="auto" w:val="clear"/>
          </w:tcPr>
          <w:p>
            <w:pPr>
              <w:pStyle w:val="Normal"/>
              <w:pBdr/>
              <w:ind w:left="43" w:right="43" w:hanging="0"/>
              <w:jc w:val="right"/>
              <w:rPr>
                <w:color w:val="000000"/>
              </w:rPr>
            </w:pPr>
            <w:r>
              <w:rPr>
                <w:color w:val="000000"/>
              </w:rPr>
              <w:t>13.81</w:t>
            </w:r>
          </w:p>
        </w:tc>
        <w:tc>
          <w:tcPr>
            <w:tcW w:w="780" w:type="dxa"/>
            <w:tcBorders/>
            <w:shd w:fill="auto" w:val="clear"/>
          </w:tcPr>
          <w:p>
            <w:pPr>
              <w:pStyle w:val="Normal"/>
              <w:pBdr/>
              <w:ind w:left="43" w:right="43" w:hanging="0"/>
              <w:jc w:val="right"/>
              <w:rPr>
                <w:color w:val="000000"/>
              </w:rPr>
            </w:pPr>
            <w:r>
              <w:rPr>
                <w:color w:val="000000"/>
              </w:rPr>
              <w:t>0.0010</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Cayman Brac</w:t>
            </w:r>
          </w:p>
        </w:tc>
        <w:tc>
          <w:tcPr>
            <w:tcW w:w="780" w:type="dxa"/>
            <w:tcBorders/>
            <w:shd w:fill="auto" w:val="clear"/>
          </w:tcPr>
          <w:p>
            <w:pPr>
              <w:pStyle w:val="Normal"/>
              <w:pBdr/>
              <w:ind w:left="43" w:right="43" w:hanging="0"/>
              <w:rPr>
                <w:color w:val="000000"/>
              </w:rPr>
            </w:pPr>
            <w:r>
              <w:rPr>
                <w:color w:val="000000"/>
              </w:rPr>
              <w:t>PC2</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332.1</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0.853</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-165.9</w:t>
            </w:r>
          </w:p>
        </w:tc>
        <w:tc>
          <w:tcPr>
            <w:tcW w:w="779" w:type="dxa"/>
            <w:tcBorders/>
            <w:shd w:fill="auto" w:val="clear"/>
          </w:tcPr>
          <w:p>
            <w:pPr>
              <w:pStyle w:val="Normal"/>
              <w:pBdr/>
              <w:ind w:left="43" w:right="43" w:hanging="0"/>
              <w:jc w:val="right"/>
              <w:rPr>
                <w:color w:val="000000"/>
              </w:rPr>
            </w:pPr>
            <w:r>
              <w:rPr>
                <w:color w:val="000000"/>
              </w:rPr>
              <w:t>8.41</w:t>
            </w:r>
          </w:p>
        </w:tc>
        <w:tc>
          <w:tcPr>
            <w:tcW w:w="780" w:type="dxa"/>
            <w:tcBorders/>
            <w:shd w:fill="auto" w:val="clear"/>
          </w:tcPr>
          <w:p>
            <w:pPr>
              <w:pStyle w:val="Normal"/>
              <w:pBdr/>
              <w:ind w:left="43" w:right="43" w:hanging="0"/>
              <w:jc w:val="right"/>
              <w:rPr>
                <w:color w:val="000000"/>
              </w:rPr>
            </w:pPr>
            <w:r>
              <w:rPr>
                <w:color w:val="000000"/>
              </w:rPr>
              <w:t>0.0149</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Cayman Brac</w:t>
            </w:r>
          </w:p>
        </w:tc>
        <w:tc>
          <w:tcPr>
            <w:tcW w:w="780" w:type="dxa"/>
            <w:tcBorders/>
            <w:shd w:fill="auto" w:val="clear"/>
          </w:tcPr>
          <w:p>
            <w:pPr>
              <w:pStyle w:val="Normal"/>
              <w:pBdr/>
              <w:ind w:left="43" w:right="43" w:hanging="0"/>
              <w:rPr>
                <w:color w:val="000000"/>
              </w:rPr>
            </w:pPr>
            <w:r>
              <w:rPr>
                <w:color w:val="000000"/>
              </w:rPr>
              <w:t>PC3</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295.8</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0.800</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-146.6</w:t>
            </w:r>
          </w:p>
        </w:tc>
        <w:tc>
          <w:tcPr>
            <w:tcW w:w="779" w:type="dxa"/>
            <w:tcBorders/>
            <w:shd w:fill="auto" w:val="clear"/>
          </w:tcPr>
          <w:p>
            <w:pPr>
              <w:pStyle w:val="Normal"/>
              <w:pBdr/>
              <w:ind w:left="43" w:right="43" w:hanging="0"/>
              <w:jc w:val="right"/>
              <w:rPr>
                <w:color w:val="000000"/>
              </w:rPr>
            </w:pPr>
            <w:r>
              <w:rPr>
                <w:color w:val="000000"/>
              </w:rPr>
              <w:t>27.16</w:t>
            </w:r>
          </w:p>
        </w:tc>
        <w:tc>
          <w:tcPr>
            <w:tcW w:w="780" w:type="dxa"/>
            <w:tcBorders/>
            <w:shd w:fill="auto" w:val="clear"/>
          </w:tcPr>
          <w:p>
            <w:pPr>
              <w:pStyle w:val="Normal"/>
              <w:pBdr/>
              <w:ind w:left="43" w:right="43" w:hanging="0"/>
              <w:jc w:val="right"/>
              <w:rPr>
                <w:color w:val="000000"/>
              </w:rPr>
            </w:pPr>
            <w:r>
              <w:rPr>
                <w:color w:val="000000"/>
              </w:rPr>
              <w:t>0.0000</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Cayman Brac</w:t>
            </w:r>
          </w:p>
        </w:tc>
        <w:tc>
          <w:tcPr>
            <w:tcW w:w="780" w:type="dxa"/>
            <w:tcBorders/>
            <w:shd w:fill="auto" w:val="clear"/>
          </w:tcPr>
          <w:p>
            <w:pPr>
              <w:pStyle w:val="Normal"/>
              <w:pBdr/>
              <w:ind w:left="43" w:right="43" w:hanging="0"/>
              <w:rPr>
                <w:color w:val="000000"/>
              </w:rPr>
            </w:pPr>
            <w:r>
              <w:rPr>
                <w:color w:val="000000"/>
              </w:rPr>
              <w:t>PC4</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279.2</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0.897</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-137.8</w:t>
            </w:r>
          </w:p>
        </w:tc>
        <w:tc>
          <w:tcPr>
            <w:tcW w:w="779" w:type="dxa"/>
            <w:tcBorders/>
            <w:shd w:fill="auto" w:val="clear"/>
          </w:tcPr>
          <w:p>
            <w:pPr>
              <w:pStyle w:val="Normal"/>
              <w:pBdr/>
              <w:ind w:left="43" w:right="43" w:hanging="0"/>
              <w:jc w:val="right"/>
              <w:rPr>
                <w:color w:val="000000"/>
              </w:rPr>
            </w:pPr>
            <w:r>
              <w:rPr>
                <w:color w:val="000000"/>
              </w:rPr>
              <w:t>5.63</w:t>
            </w:r>
          </w:p>
        </w:tc>
        <w:tc>
          <w:tcPr>
            <w:tcW w:w="780" w:type="dxa"/>
            <w:tcBorders/>
            <w:shd w:fill="auto" w:val="clear"/>
          </w:tcPr>
          <w:p>
            <w:pPr>
              <w:pStyle w:val="Normal"/>
              <w:pBdr/>
              <w:ind w:left="43" w:right="43" w:hanging="0"/>
              <w:jc w:val="right"/>
              <w:rPr>
                <w:color w:val="000000"/>
              </w:rPr>
            </w:pPr>
            <w:r>
              <w:rPr>
                <w:color w:val="000000"/>
              </w:rPr>
              <w:t>0.0600</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Little Cayman</w:t>
            </w:r>
          </w:p>
        </w:tc>
        <w:tc>
          <w:tcPr>
            <w:tcW w:w="780" w:type="dxa"/>
            <w:tcBorders/>
            <w:shd w:fill="auto" w:val="clear"/>
          </w:tcPr>
          <w:p>
            <w:pPr>
              <w:pStyle w:val="Normal"/>
              <w:pBdr/>
              <w:ind w:left="43" w:right="43" w:hanging="0"/>
              <w:rPr>
                <w:color w:val="000000"/>
              </w:rPr>
            </w:pPr>
            <w:r>
              <w:rPr>
                <w:color w:val="000000"/>
              </w:rPr>
              <w:t>PC1</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367.2</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0.777</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-186.0</w:t>
            </w:r>
          </w:p>
        </w:tc>
        <w:tc>
          <w:tcPr>
            <w:tcW w:w="779" w:type="dxa"/>
            <w:tcBorders/>
            <w:shd w:fill="auto" w:val="clear"/>
          </w:tcPr>
          <w:p>
            <w:pPr>
              <w:pStyle w:val="Normal"/>
              <w:pBdr/>
              <w:ind w:left="43" w:right="43" w:hanging="0"/>
              <w:jc w:val="right"/>
              <w:rPr>
                <w:color w:val="000000"/>
              </w:rPr>
            </w:pPr>
            <w:r>
              <w:rPr>
                <w:color w:val="000000"/>
              </w:rPr>
              <w:t>8.18</w:t>
            </w:r>
          </w:p>
        </w:tc>
        <w:tc>
          <w:tcPr>
            <w:tcW w:w="780" w:type="dxa"/>
            <w:tcBorders/>
            <w:shd w:fill="auto" w:val="clear"/>
          </w:tcPr>
          <w:p>
            <w:pPr>
              <w:pStyle w:val="Normal"/>
              <w:pBdr/>
              <w:ind w:left="43" w:right="43" w:hanging="0"/>
              <w:jc w:val="right"/>
              <w:rPr>
                <w:color w:val="000000"/>
              </w:rPr>
            </w:pPr>
            <w:r>
              <w:rPr>
                <w:color w:val="000000"/>
              </w:rPr>
              <w:t>0.0167</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Little Cayman</w:t>
            </w:r>
          </w:p>
        </w:tc>
        <w:tc>
          <w:tcPr>
            <w:tcW w:w="780" w:type="dxa"/>
            <w:tcBorders/>
            <w:shd w:fill="auto" w:val="clear"/>
          </w:tcPr>
          <w:p>
            <w:pPr>
              <w:pStyle w:val="Normal"/>
              <w:pBdr/>
              <w:ind w:left="43" w:right="43" w:hanging="0"/>
              <w:rPr>
                <w:color w:val="000000"/>
              </w:rPr>
            </w:pPr>
            <w:r>
              <w:rPr>
                <w:color w:val="000000"/>
              </w:rPr>
              <w:t>PC2</w:t>
            </w:r>
          </w:p>
        </w:tc>
        <w:tc>
          <w:tcPr>
            <w:tcW w:w="780" w:type="dxa"/>
            <w:tcBorders/>
            <w:shd w:fill="auto" w:val="clear"/>
          </w:tcPr>
          <w:p>
            <w:pPr>
              <w:pStyle w:val="Normal"/>
              <w:pBdr/>
              <w:ind w:left="43" w:right="43" w:hanging="0"/>
              <w:jc w:val="right"/>
              <w:rPr>
                <w:color w:val="000000"/>
              </w:rPr>
            </w:pPr>
            <w:r>
              <w:rPr>
                <w:color w:val="000000"/>
              </w:rPr>
              <w:t>2</w:t>
            </w:r>
          </w:p>
        </w:tc>
        <w:tc>
          <w:tcPr>
            <w:tcW w:w="778" w:type="dxa"/>
            <w:tcBorders/>
            <w:shd w:fill="auto" w:val="clear"/>
          </w:tcPr>
          <w:p>
            <w:pPr>
              <w:pStyle w:val="Normal"/>
              <w:pBdr/>
              <w:ind w:left="43" w:right="43" w:hanging="0"/>
              <w:jc w:val="right"/>
              <w:rPr>
                <w:color w:val="000000"/>
              </w:rPr>
            </w:pPr>
            <w:r>
              <w:rPr>
                <w:color w:val="000000"/>
              </w:rPr>
              <w:t>6</w:t>
            </w:r>
          </w:p>
        </w:tc>
        <w:tc>
          <w:tcPr>
            <w:tcW w:w="780" w:type="dxa"/>
            <w:tcBorders/>
            <w:shd w:fill="auto" w:val="clear"/>
          </w:tcPr>
          <w:p>
            <w:pPr>
              <w:pStyle w:val="Normal"/>
              <w:pBdr/>
              <w:ind w:left="43" w:right="43" w:hanging="0"/>
              <w:jc w:val="right"/>
              <w:rPr>
                <w:color w:val="000000"/>
              </w:rPr>
            </w:pPr>
            <w:r>
              <w:rPr>
                <w:color w:val="000000"/>
              </w:rPr>
              <w:t>287.6</w:t>
            </w:r>
          </w:p>
        </w:tc>
        <w:tc>
          <w:tcPr>
            <w:tcW w:w="780" w:type="dxa"/>
            <w:tcBorders/>
            <w:shd w:fill="auto" w:val="clear"/>
          </w:tcPr>
          <w:p>
            <w:pPr>
              <w:pStyle w:val="Normal"/>
              <w:pBdr/>
              <w:ind w:left="43" w:right="43" w:hanging="0"/>
              <w:jc w:val="right"/>
              <w:rPr>
                <w:color w:val="000000"/>
              </w:rPr>
            </w:pPr>
            <w:r>
              <w:rPr>
                <w:color w:val="000000"/>
              </w:rPr>
              <w:t>-3.6</w:t>
            </w:r>
          </w:p>
        </w:tc>
        <w:tc>
          <w:tcPr>
            <w:tcW w:w="779" w:type="dxa"/>
            <w:tcBorders/>
            <w:shd w:fill="auto" w:val="clear"/>
          </w:tcPr>
          <w:p>
            <w:pPr>
              <w:pStyle w:val="Normal"/>
              <w:pBdr/>
              <w:ind w:left="43" w:right="43" w:hanging="0"/>
              <w:jc w:val="right"/>
              <w:rPr>
                <w:color w:val="000000"/>
              </w:rPr>
            </w:pPr>
            <w:r>
              <w:rPr>
                <w:color w:val="000000"/>
              </w:rPr>
              <w:t>0.859</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-140.5</w:t>
            </w:r>
          </w:p>
        </w:tc>
        <w:tc>
          <w:tcPr>
            <w:tcW w:w="779" w:type="dxa"/>
            <w:tcBorders/>
            <w:shd w:fill="auto" w:val="clear"/>
          </w:tcPr>
          <w:p>
            <w:pPr>
              <w:pStyle w:val="Normal"/>
              <w:pBdr/>
              <w:ind w:left="43" w:right="43" w:hanging="0"/>
              <w:jc w:val="right"/>
              <w:rPr>
                <w:color w:val="000000"/>
              </w:rPr>
            </w:pPr>
            <w:r>
              <w:rPr>
                <w:color w:val="000000"/>
              </w:rPr>
              <w:t>29.76</w:t>
            </w:r>
          </w:p>
        </w:tc>
        <w:tc>
          <w:tcPr>
            <w:tcW w:w="780" w:type="dxa"/>
            <w:tcBorders/>
            <w:shd w:fill="auto" w:val="clear"/>
          </w:tcPr>
          <w:p>
            <w:pPr>
              <w:pStyle w:val="Normal"/>
              <w:pBdr/>
              <w:ind w:left="43" w:right="43" w:hanging="0"/>
              <w:jc w:val="right"/>
              <w:rPr>
                <w:color w:val="000000"/>
              </w:rPr>
            </w:pPr>
            <w:r>
              <w:rPr>
                <w:color w:val="000000"/>
              </w:rPr>
              <w:t>0.0000</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Little Cayman</w:t>
            </w:r>
          </w:p>
        </w:tc>
        <w:tc>
          <w:tcPr>
            <w:tcW w:w="780" w:type="dxa"/>
            <w:tcBorders/>
            <w:shd w:fill="auto" w:val="clear"/>
          </w:tcPr>
          <w:p>
            <w:pPr>
              <w:pStyle w:val="Normal"/>
              <w:pBdr/>
              <w:ind w:left="43" w:right="43" w:hanging="0"/>
              <w:rPr>
                <w:color w:val="000000"/>
              </w:rPr>
            </w:pPr>
            <w:r>
              <w:rPr>
                <w:color w:val="000000"/>
              </w:rPr>
              <w:t>PC3</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277.7</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0.669</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-138.1</w:t>
            </w:r>
          </w:p>
        </w:tc>
        <w:tc>
          <w:tcPr>
            <w:tcW w:w="779" w:type="dxa"/>
            <w:tcBorders/>
            <w:shd w:fill="auto" w:val="clear"/>
          </w:tcPr>
          <w:p>
            <w:pPr>
              <w:pStyle w:val="Normal"/>
              <w:pBdr/>
              <w:ind w:left="43" w:right="43" w:hanging="0"/>
              <w:jc w:val="right"/>
              <w:rPr>
                <w:color w:val="000000"/>
              </w:rPr>
            </w:pPr>
            <w:r>
              <w:rPr>
                <w:color w:val="000000"/>
              </w:rPr>
              <w:t>21.34</w:t>
            </w:r>
          </w:p>
        </w:tc>
        <w:tc>
          <w:tcPr>
            <w:tcW w:w="780" w:type="dxa"/>
            <w:tcBorders/>
            <w:shd w:fill="auto" w:val="clear"/>
          </w:tcPr>
          <w:p>
            <w:pPr>
              <w:pStyle w:val="Normal"/>
              <w:pBdr/>
              <w:ind w:left="43" w:right="43" w:hanging="0"/>
              <w:jc w:val="right"/>
              <w:rPr>
                <w:color w:val="000000"/>
              </w:rPr>
            </w:pPr>
            <w:r>
              <w:rPr>
                <w:color w:val="000000"/>
              </w:rPr>
              <w:t>0.0000</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Little Cayman</w:t>
            </w:r>
          </w:p>
        </w:tc>
        <w:tc>
          <w:tcPr>
            <w:tcW w:w="780" w:type="dxa"/>
            <w:tcBorders/>
            <w:shd w:fill="auto" w:val="clear"/>
          </w:tcPr>
          <w:p>
            <w:pPr>
              <w:pStyle w:val="Normal"/>
              <w:pBdr/>
              <w:ind w:left="43" w:right="43" w:hanging="0"/>
              <w:rPr>
                <w:color w:val="000000"/>
              </w:rPr>
            </w:pPr>
            <w:r>
              <w:rPr>
                <w:color w:val="000000"/>
              </w:rPr>
              <w:t>PC4</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226.7</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0.780</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-110.7</w:t>
            </w:r>
          </w:p>
        </w:tc>
        <w:tc>
          <w:tcPr>
            <w:tcW w:w="779" w:type="dxa"/>
            <w:tcBorders/>
            <w:shd w:fill="auto" w:val="clear"/>
          </w:tcPr>
          <w:p>
            <w:pPr>
              <w:pStyle w:val="Normal"/>
              <w:pBdr/>
              <w:ind w:left="43" w:right="43" w:hanging="0"/>
              <w:jc w:val="right"/>
              <w:rPr>
                <w:color w:val="000000"/>
              </w:rPr>
            </w:pPr>
            <w:r>
              <w:rPr>
                <w:color w:val="000000"/>
              </w:rPr>
              <w:t>2.85</w:t>
            </w:r>
          </w:p>
        </w:tc>
        <w:tc>
          <w:tcPr>
            <w:tcW w:w="780" w:type="dxa"/>
            <w:tcBorders/>
            <w:shd w:fill="auto" w:val="clear"/>
          </w:tcPr>
          <w:p>
            <w:pPr>
              <w:pStyle w:val="Normal"/>
              <w:pBdr/>
              <w:ind w:left="43" w:right="43" w:hanging="0"/>
              <w:jc w:val="right"/>
              <w:rPr>
                <w:color w:val="000000"/>
              </w:rPr>
            </w:pPr>
            <w:r>
              <w:rPr>
                <w:color w:val="000000"/>
              </w:rPr>
              <w:t>0.2410</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Long Island</w:t>
            </w:r>
          </w:p>
        </w:tc>
        <w:tc>
          <w:tcPr>
            <w:tcW w:w="780" w:type="dxa"/>
            <w:tcBorders/>
            <w:shd w:fill="auto" w:val="clear"/>
          </w:tcPr>
          <w:p>
            <w:pPr>
              <w:pStyle w:val="Normal"/>
              <w:pBdr/>
              <w:ind w:left="43" w:right="43" w:hanging="0"/>
              <w:rPr>
                <w:color w:val="000000"/>
              </w:rPr>
            </w:pPr>
            <w:r>
              <w:rPr>
                <w:color w:val="000000"/>
              </w:rPr>
              <w:t>PC1</w:t>
            </w:r>
          </w:p>
        </w:tc>
        <w:tc>
          <w:tcPr>
            <w:tcW w:w="780" w:type="dxa"/>
            <w:tcBorders/>
            <w:shd w:fill="auto" w:val="clear"/>
          </w:tcPr>
          <w:p>
            <w:pPr>
              <w:pStyle w:val="Normal"/>
              <w:pBdr/>
              <w:ind w:left="43" w:right="43" w:hanging="0"/>
              <w:jc w:val="right"/>
              <w:rPr>
                <w:color w:val="000000"/>
              </w:rPr>
            </w:pPr>
            <w:r>
              <w:rPr>
                <w:color w:val="000000"/>
              </w:rPr>
              <w:t>2</w:t>
            </w:r>
          </w:p>
        </w:tc>
        <w:tc>
          <w:tcPr>
            <w:tcW w:w="778" w:type="dxa"/>
            <w:tcBorders/>
            <w:shd w:fill="auto" w:val="clear"/>
          </w:tcPr>
          <w:p>
            <w:pPr>
              <w:pStyle w:val="Normal"/>
              <w:pBdr/>
              <w:ind w:left="43" w:right="43" w:hanging="0"/>
              <w:jc w:val="right"/>
              <w:rPr>
                <w:color w:val="000000"/>
              </w:rPr>
            </w:pPr>
            <w:r>
              <w:rPr>
                <w:color w:val="000000"/>
              </w:rPr>
              <w:t>6</w:t>
            </w:r>
          </w:p>
        </w:tc>
        <w:tc>
          <w:tcPr>
            <w:tcW w:w="780" w:type="dxa"/>
            <w:tcBorders/>
            <w:shd w:fill="auto" w:val="clear"/>
          </w:tcPr>
          <w:p>
            <w:pPr>
              <w:pStyle w:val="Normal"/>
              <w:pBdr/>
              <w:ind w:left="43" w:right="43" w:hanging="0"/>
              <w:jc w:val="right"/>
              <w:rPr>
                <w:color w:val="000000"/>
              </w:rPr>
            </w:pPr>
            <w:r>
              <w:rPr>
                <w:color w:val="000000"/>
              </w:rPr>
              <w:t>442.3</w:t>
            </w:r>
          </w:p>
        </w:tc>
        <w:tc>
          <w:tcPr>
            <w:tcW w:w="780" w:type="dxa"/>
            <w:tcBorders/>
            <w:shd w:fill="auto" w:val="clear"/>
          </w:tcPr>
          <w:p>
            <w:pPr>
              <w:pStyle w:val="Normal"/>
              <w:pBdr/>
              <w:ind w:left="43" w:right="43" w:hanging="0"/>
              <w:jc w:val="right"/>
              <w:rPr>
                <w:color w:val="000000"/>
              </w:rPr>
            </w:pPr>
            <w:r>
              <w:rPr>
                <w:color w:val="000000"/>
              </w:rPr>
              <w:t>-2.1</w:t>
            </w:r>
          </w:p>
        </w:tc>
        <w:tc>
          <w:tcPr>
            <w:tcW w:w="779" w:type="dxa"/>
            <w:tcBorders/>
            <w:shd w:fill="auto" w:val="clear"/>
          </w:tcPr>
          <w:p>
            <w:pPr>
              <w:pStyle w:val="Normal"/>
              <w:pBdr/>
              <w:ind w:left="43" w:right="43" w:hanging="0"/>
              <w:jc w:val="right"/>
              <w:rPr>
                <w:color w:val="000000"/>
              </w:rPr>
            </w:pPr>
            <w:r>
              <w:rPr>
                <w:color w:val="000000"/>
              </w:rPr>
              <w:t>0.740</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-221.2</w:t>
            </w:r>
          </w:p>
        </w:tc>
        <w:tc>
          <w:tcPr>
            <w:tcW w:w="779" w:type="dxa"/>
            <w:tcBorders/>
            <w:shd w:fill="auto" w:val="clear"/>
          </w:tcPr>
          <w:p>
            <w:pPr>
              <w:pStyle w:val="Normal"/>
              <w:pBdr/>
              <w:ind w:left="43" w:right="43" w:hanging="0"/>
              <w:jc w:val="right"/>
              <w:rPr>
                <w:color w:val="000000"/>
              </w:rPr>
            </w:pPr>
            <w:r>
              <w:rPr>
                <w:color w:val="000000"/>
              </w:rPr>
              <w:t>2.91</w:t>
            </w:r>
          </w:p>
        </w:tc>
        <w:tc>
          <w:tcPr>
            <w:tcW w:w="780" w:type="dxa"/>
            <w:tcBorders/>
            <w:shd w:fill="auto" w:val="clear"/>
          </w:tcPr>
          <w:p>
            <w:pPr>
              <w:pStyle w:val="Normal"/>
              <w:pBdr/>
              <w:ind w:left="43" w:right="43" w:hanging="0"/>
              <w:jc w:val="right"/>
              <w:rPr>
                <w:color w:val="000000"/>
              </w:rPr>
            </w:pPr>
            <w:r>
              <w:rPr>
                <w:color w:val="000000"/>
              </w:rPr>
              <w:t>0.2331</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Long Island</w:t>
            </w:r>
          </w:p>
        </w:tc>
        <w:tc>
          <w:tcPr>
            <w:tcW w:w="780" w:type="dxa"/>
            <w:tcBorders/>
            <w:shd w:fill="auto" w:val="clear"/>
          </w:tcPr>
          <w:p>
            <w:pPr>
              <w:pStyle w:val="Normal"/>
              <w:pBdr/>
              <w:ind w:left="43" w:right="43" w:hanging="0"/>
              <w:rPr>
                <w:color w:val="000000"/>
              </w:rPr>
            </w:pPr>
            <w:r>
              <w:rPr>
                <w:color w:val="000000"/>
              </w:rPr>
              <w:t>PC2</w:t>
            </w:r>
          </w:p>
        </w:tc>
        <w:tc>
          <w:tcPr>
            <w:tcW w:w="780" w:type="dxa"/>
            <w:tcBorders/>
            <w:shd w:fill="auto" w:val="clear"/>
          </w:tcPr>
          <w:p>
            <w:pPr>
              <w:pStyle w:val="Normal"/>
              <w:pBdr/>
              <w:ind w:left="43" w:right="43" w:hanging="0"/>
              <w:jc w:val="right"/>
              <w:rPr>
                <w:color w:val="000000"/>
              </w:rPr>
            </w:pPr>
            <w:r>
              <w:rPr>
                <w:color w:val="000000"/>
              </w:rPr>
              <w:t>2</w:t>
            </w:r>
          </w:p>
        </w:tc>
        <w:tc>
          <w:tcPr>
            <w:tcW w:w="778" w:type="dxa"/>
            <w:tcBorders/>
            <w:shd w:fill="auto" w:val="clear"/>
          </w:tcPr>
          <w:p>
            <w:pPr>
              <w:pStyle w:val="Normal"/>
              <w:pBdr/>
              <w:ind w:left="43" w:right="43" w:hanging="0"/>
              <w:jc w:val="right"/>
              <w:rPr>
                <w:color w:val="000000"/>
              </w:rPr>
            </w:pPr>
            <w:r>
              <w:rPr>
                <w:color w:val="000000"/>
              </w:rPr>
              <w:t>6</w:t>
            </w:r>
          </w:p>
        </w:tc>
        <w:tc>
          <w:tcPr>
            <w:tcW w:w="780" w:type="dxa"/>
            <w:tcBorders/>
            <w:shd w:fill="auto" w:val="clear"/>
          </w:tcPr>
          <w:p>
            <w:pPr>
              <w:pStyle w:val="Normal"/>
              <w:pBdr/>
              <w:ind w:left="43" w:right="43" w:hanging="0"/>
              <w:jc w:val="right"/>
              <w:rPr>
                <w:color w:val="000000"/>
              </w:rPr>
            </w:pPr>
            <w:r>
              <w:rPr>
                <w:color w:val="000000"/>
              </w:rPr>
              <w:t>351.4</w:t>
            </w:r>
          </w:p>
        </w:tc>
        <w:tc>
          <w:tcPr>
            <w:tcW w:w="780" w:type="dxa"/>
            <w:tcBorders/>
            <w:shd w:fill="auto" w:val="clear"/>
          </w:tcPr>
          <w:p>
            <w:pPr>
              <w:pStyle w:val="Normal"/>
              <w:pBdr/>
              <w:ind w:left="43" w:right="43" w:hanging="0"/>
              <w:jc w:val="right"/>
              <w:rPr>
                <w:color w:val="000000"/>
              </w:rPr>
            </w:pPr>
            <w:r>
              <w:rPr>
                <w:color w:val="000000"/>
              </w:rPr>
              <w:t>-3.1</w:t>
            </w:r>
          </w:p>
        </w:tc>
        <w:tc>
          <w:tcPr>
            <w:tcW w:w="779" w:type="dxa"/>
            <w:tcBorders/>
            <w:shd w:fill="auto" w:val="clear"/>
          </w:tcPr>
          <w:p>
            <w:pPr>
              <w:pStyle w:val="Normal"/>
              <w:pBdr/>
              <w:ind w:left="43" w:right="43" w:hanging="0"/>
              <w:jc w:val="right"/>
              <w:rPr>
                <w:color w:val="000000"/>
              </w:rPr>
            </w:pPr>
            <w:r>
              <w:rPr>
                <w:color w:val="000000"/>
              </w:rPr>
              <w:t>0.823</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-172.6</w:t>
            </w:r>
          </w:p>
        </w:tc>
        <w:tc>
          <w:tcPr>
            <w:tcW w:w="779" w:type="dxa"/>
            <w:tcBorders/>
            <w:shd w:fill="auto" w:val="clear"/>
          </w:tcPr>
          <w:p>
            <w:pPr>
              <w:pStyle w:val="Normal"/>
              <w:pBdr/>
              <w:ind w:left="43" w:right="43" w:hanging="0"/>
              <w:jc w:val="right"/>
              <w:rPr>
                <w:color w:val="000000"/>
              </w:rPr>
            </w:pPr>
            <w:r>
              <w:rPr>
                <w:color w:val="000000"/>
              </w:rPr>
              <w:t>4.52</w:t>
            </w:r>
          </w:p>
        </w:tc>
        <w:tc>
          <w:tcPr>
            <w:tcW w:w="780" w:type="dxa"/>
            <w:tcBorders/>
            <w:shd w:fill="auto" w:val="clear"/>
          </w:tcPr>
          <w:p>
            <w:pPr>
              <w:pStyle w:val="Normal"/>
              <w:pBdr/>
              <w:ind w:left="43" w:right="43" w:hanging="0"/>
              <w:jc w:val="right"/>
              <w:rPr>
                <w:color w:val="000000"/>
              </w:rPr>
            </w:pPr>
            <w:r>
              <w:rPr>
                <w:color w:val="000000"/>
              </w:rPr>
              <w:t>0.1043</w:t>
            </w:r>
          </w:p>
        </w:tc>
        <w:tc>
          <w:tcPr>
            <w:tcW w:w="784" w:type="dxa"/>
            <w:tcBorders/>
            <w:shd w:fill="auto" w:val="clear"/>
          </w:tcPr>
          <w:p>
            <w:pPr>
              <w:pStyle w:val="Normal"/>
              <w:rPr/>
            </w:pPr>
            <w:r>
              <w:rPr/>
            </w:r>
          </w:p>
        </w:tc>
      </w:tr>
      <w:tr>
        <w:trPr/>
        <w:tc>
          <w:tcPr>
            <w:tcW w:w="779" w:type="dxa"/>
            <w:tcBorders/>
            <w:shd w:fill="auto" w:val="clear"/>
          </w:tcPr>
          <w:p>
            <w:pPr>
              <w:pStyle w:val="Normal"/>
              <w:pBdr/>
              <w:ind w:left="43" w:right="43" w:hanging="0"/>
              <w:rPr>
                <w:color w:val="000000"/>
              </w:rPr>
            </w:pPr>
            <w:r>
              <w:rPr>
                <w:color w:val="000000"/>
              </w:rPr>
              <w:t>Long Island</w:t>
            </w:r>
          </w:p>
        </w:tc>
        <w:tc>
          <w:tcPr>
            <w:tcW w:w="780" w:type="dxa"/>
            <w:tcBorders/>
            <w:shd w:fill="auto" w:val="clear"/>
          </w:tcPr>
          <w:p>
            <w:pPr>
              <w:pStyle w:val="Normal"/>
              <w:pBdr/>
              <w:ind w:left="43" w:right="43" w:hanging="0"/>
              <w:rPr>
                <w:color w:val="000000"/>
              </w:rPr>
            </w:pPr>
            <w:r>
              <w:rPr>
                <w:color w:val="000000"/>
              </w:rPr>
              <w:t>PC3</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322.1</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0.862</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-160.0</w:t>
            </w:r>
          </w:p>
        </w:tc>
        <w:tc>
          <w:tcPr>
            <w:tcW w:w="779" w:type="dxa"/>
            <w:tcBorders/>
            <w:shd w:fill="auto" w:val="clear"/>
          </w:tcPr>
          <w:p>
            <w:pPr>
              <w:pStyle w:val="Normal"/>
              <w:pBdr/>
              <w:ind w:left="43" w:right="43" w:hanging="0"/>
              <w:jc w:val="right"/>
              <w:rPr>
                <w:color w:val="000000"/>
              </w:rPr>
            </w:pPr>
            <w:r>
              <w:rPr>
                <w:color w:val="000000"/>
              </w:rPr>
              <w:t>11.24</w:t>
            </w:r>
          </w:p>
        </w:tc>
        <w:tc>
          <w:tcPr>
            <w:tcW w:w="780" w:type="dxa"/>
            <w:tcBorders/>
            <w:shd w:fill="auto" w:val="clear"/>
          </w:tcPr>
          <w:p>
            <w:pPr>
              <w:pStyle w:val="Normal"/>
              <w:pBdr/>
              <w:ind w:left="43" w:right="43" w:hanging="0"/>
              <w:jc w:val="right"/>
              <w:rPr>
                <w:color w:val="000000"/>
              </w:rPr>
            </w:pPr>
            <w:r>
              <w:rPr>
                <w:color w:val="000000"/>
              </w:rPr>
              <w:t>0.0036</w:t>
            </w:r>
          </w:p>
        </w:tc>
        <w:tc>
          <w:tcPr>
            <w:tcW w:w="784" w:type="dxa"/>
            <w:tcBorders/>
            <w:shd w:fill="auto" w:val="clear"/>
          </w:tcPr>
          <w:p>
            <w:pPr>
              <w:pStyle w:val="Normal"/>
              <w:pBdr/>
              <w:ind w:left="43" w:right="43" w:hanging="0"/>
              <w:rPr>
                <w:color w:val="000000"/>
              </w:rPr>
            </w:pPr>
            <w:r>
              <w:rPr>
                <w:color w:val="000000"/>
              </w:rPr>
              <w:t>**</w:t>
            </w:r>
          </w:p>
        </w:tc>
      </w:tr>
      <w:tr>
        <w:trPr/>
        <w:tc>
          <w:tcPr>
            <w:tcW w:w="779" w:type="dxa"/>
            <w:tcBorders/>
            <w:shd w:fill="auto" w:val="clear"/>
          </w:tcPr>
          <w:p>
            <w:pPr>
              <w:pStyle w:val="Normal"/>
              <w:pBdr/>
              <w:ind w:left="43" w:right="43" w:hanging="0"/>
              <w:rPr>
                <w:color w:val="000000"/>
              </w:rPr>
            </w:pPr>
            <w:r>
              <w:rPr>
                <w:color w:val="000000"/>
              </w:rPr>
              <w:t>Long Island</w:t>
            </w:r>
          </w:p>
        </w:tc>
        <w:tc>
          <w:tcPr>
            <w:tcW w:w="780" w:type="dxa"/>
            <w:tcBorders/>
            <w:shd w:fill="auto" w:val="clear"/>
          </w:tcPr>
          <w:p>
            <w:pPr>
              <w:pStyle w:val="Normal"/>
              <w:pBdr/>
              <w:ind w:left="43" w:right="43" w:hanging="0"/>
              <w:rPr>
                <w:color w:val="000000"/>
              </w:rPr>
            </w:pPr>
            <w:r>
              <w:rPr>
                <w:color w:val="000000"/>
              </w:rPr>
              <w:t>PC4</w:t>
            </w:r>
          </w:p>
        </w:tc>
        <w:tc>
          <w:tcPr>
            <w:tcW w:w="780" w:type="dxa"/>
            <w:tcBorders/>
            <w:shd w:fill="auto" w:val="clear"/>
          </w:tcPr>
          <w:p>
            <w:pPr>
              <w:pStyle w:val="Normal"/>
              <w:pBdr/>
              <w:ind w:left="43" w:right="43" w:hanging="0"/>
              <w:jc w:val="right"/>
              <w:rPr>
                <w:color w:val="000000"/>
              </w:rPr>
            </w:pPr>
            <w:r>
              <w:rPr>
                <w:color w:val="000000"/>
              </w:rPr>
              <w:t>1</w:t>
            </w:r>
          </w:p>
        </w:tc>
        <w:tc>
          <w:tcPr>
            <w:tcW w:w="778" w:type="dxa"/>
            <w:tcBorders/>
            <w:shd w:fill="auto" w:val="clear"/>
          </w:tcPr>
          <w:p>
            <w:pPr>
              <w:pStyle w:val="Normal"/>
              <w:pBdr/>
              <w:ind w:left="43" w:right="43" w:hanging="0"/>
              <w:jc w:val="right"/>
              <w:rPr>
                <w:color w:val="000000"/>
              </w:rPr>
            </w:pPr>
            <w:r>
              <w:rPr>
                <w:color w:val="000000"/>
              </w:rPr>
              <w:t>4</w:t>
            </w:r>
          </w:p>
        </w:tc>
        <w:tc>
          <w:tcPr>
            <w:tcW w:w="780" w:type="dxa"/>
            <w:tcBorders/>
            <w:shd w:fill="auto" w:val="clear"/>
          </w:tcPr>
          <w:p>
            <w:pPr>
              <w:pStyle w:val="Normal"/>
              <w:pBdr/>
              <w:ind w:left="43" w:right="43" w:hanging="0"/>
              <w:jc w:val="right"/>
              <w:rPr>
                <w:color w:val="000000"/>
              </w:rPr>
            </w:pPr>
            <w:r>
              <w:rPr>
                <w:color w:val="000000"/>
              </w:rPr>
              <w:t>195.5</w:t>
            </w:r>
          </w:p>
        </w:tc>
        <w:tc>
          <w:tcPr>
            <w:tcW w:w="780" w:type="dxa"/>
            <w:tcBorders/>
            <w:shd w:fill="auto" w:val="clear"/>
          </w:tcPr>
          <w:p>
            <w:pPr>
              <w:pStyle w:val="Normal"/>
              <w:pBdr/>
              <w:ind w:left="43" w:right="43" w:hanging="0"/>
              <w:jc w:val="right"/>
              <w:rPr>
                <w:color w:val="000000"/>
              </w:rPr>
            </w:pPr>
            <w:r>
              <w:rPr>
                <w:color w:val="000000"/>
              </w:rPr>
              <w:t>0.0</w:t>
            </w:r>
          </w:p>
        </w:tc>
        <w:tc>
          <w:tcPr>
            <w:tcW w:w="779" w:type="dxa"/>
            <w:tcBorders/>
            <w:shd w:fill="auto" w:val="clear"/>
          </w:tcPr>
          <w:p>
            <w:pPr>
              <w:pStyle w:val="Normal"/>
              <w:pBdr/>
              <w:ind w:left="43" w:right="43" w:hanging="0"/>
              <w:jc w:val="right"/>
              <w:rPr>
                <w:color w:val="000000"/>
              </w:rPr>
            </w:pPr>
            <w:r>
              <w:rPr>
                <w:color w:val="000000"/>
              </w:rPr>
              <w:t>0.767</w:t>
            </w:r>
          </w:p>
        </w:tc>
        <w:tc>
          <w:tcPr>
            <w:tcW w:w="780" w:type="dxa"/>
            <w:tcBorders/>
            <w:shd w:fill="auto" w:val="clear"/>
          </w:tcPr>
          <w:p>
            <w:pPr>
              <w:pStyle w:val="Normal"/>
              <w:pBdr/>
              <w:ind w:left="43" w:right="43" w:hanging="0"/>
              <w:jc w:val="right"/>
              <w:rPr>
                <w:color w:val="000000"/>
              </w:rPr>
            </w:pPr>
            <w:r>
              <w:rPr>
                <w:color w:val="000000"/>
              </w:rPr>
              <w:t>2</w:t>
            </w:r>
          </w:p>
        </w:tc>
        <w:tc>
          <w:tcPr>
            <w:tcW w:w="780" w:type="dxa"/>
            <w:tcBorders/>
            <w:shd w:fill="auto" w:val="clear"/>
          </w:tcPr>
          <w:p>
            <w:pPr>
              <w:pStyle w:val="Normal"/>
              <w:pBdr/>
              <w:ind w:left="43" w:right="43" w:hanging="0"/>
              <w:jc w:val="right"/>
              <w:rPr>
                <w:color w:val="000000"/>
              </w:rPr>
            </w:pPr>
            <w:r>
              <w:rPr>
                <w:color w:val="000000"/>
              </w:rPr>
              <w:t>-92.9</w:t>
            </w:r>
          </w:p>
        </w:tc>
        <w:tc>
          <w:tcPr>
            <w:tcW w:w="779" w:type="dxa"/>
            <w:tcBorders/>
            <w:shd w:fill="auto" w:val="clear"/>
          </w:tcPr>
          <w:p>
            <w:pPr>
              <w:pStyle w:val="Normal"/>
              <w:pBdr/>
              <w:ind w:left="43" w:right="43" w:hanging="0"/>
              <w:jc w:val="right"/>
              <w:rPr>
                <w:color w:val="000000"/>
              </w:rPr>
            </w:pPr>
            <w:r>
              <w:rPr>
                <w:color w:val="000000"/>
              </w:rPr>
              <w:t>6.46</w:t>
            </w:r>
          </w:p>
        </w:tc>
        <w:tc>
          <w:tcPr>
            <w:tcW w:w="780" w:type="dxa"/>
            <w:tcBorders/>
            <w:shd w:fill="auto" w:val="clear"/>
          </w:tcPr>
          <w:p>
            <w:pPr>
              <w:pStyle w:val="Normal"/>
              <w:pBdr/>
              <w:ind w:left="43" w:right="43" w:hanging="0"/>
              <w:jc w:val="right"/>
              <w:rPr>
                <w:color w:val="000000"/>
              </w:rPr>
            </w:pPr>
            <w:r>
              <w:rPr>
                <w:color w:val="000000"/>
              </w:rPr>
              <w:t>0.0395</w:t>
            </w:r>
          </w:p>
        </w:tc>
        <w:tc>
          <w:tcPr>
            <w:tcW w:w="784" w:type="dxa"/>
            <w:tcBorders/>
            <w:shd w:fill="auto" w:val="clear"/>
          </w:tcPr>
          <w:p>
            <w:pPr>
              <w:pStyle w:val="Normal"/>
              <w:pBdr/>
              <w:ind w:left="43" w:right="43" w:hanging="0"/>
              <w:rPr>
                <w:color w:val="000000"/>
              </w:rPr>
            </w:pPr>
            <w:r>
              <w:rPr>
                <w:color w:val="000000"/>
              </w:rPr>
              <w:t>*</w:t>
            </w:r>
          </w:p>
        </w:tc>
      </w:tr>
    </w:tbl>
    <w:p>
      <w:pPr>
        <w:pStyle w:val="Normal"/>
        <w:pBdr/>
        <w:rPr>
          <w:color w:val="000000"/>
        </w:rPr>
      </w:pPr>
      <w:r>
        <w:rPr>
          <w:color w:val="000000"/>
        </w:rPr>
        <w:t>[tab:anova]</w:t>
      </w:r>
    </w:p>
    <w:p>
      <w:pPr>
        <w:pStyle w:val="Heading1"/>
        <w:numPr>
          <w:ilvl w:val="0"/>
          <w:numId w:val="1"/>
        </w:numPr>
        <w:tabs>
          <w:tab w:val="left" w:pos="0" w:leader="none"/>
        </w:tabs>
        <w:rPr/>
      </w:pPr>
      <w:bookmarkStart w:id="23" w:name="2xcytpi"/>
      <w:bookmarkEnd w:id="23"/>
      <w:r>
        <w:rPr/>
        <w:t>Supplementary Figures</w:t>
      </w:r>
    </w:p>
    <w:p>
      <w:pPr>
        <w:pStyle w:val="Normal"/>
        <w:keepNext w:val="true"/>
        <w:pBdr/>
        <w:rPr>
          <w:color w:val="000000"/>
        </w:rPr>
      </w:pPr>
      <w:r>
        <w:rPr>
          <w:color w:val="000000"/>
        </w:rPr>
      </w:r>
    </w:p>
    <w:p>
      <w:pPr>
        <w:pStyle w:val="Normal"/>
        <w:pBdr/>
        <w:spacing w:before="120" w:after="120"/>
        <w:rPr>
          <w:i/>
          <w:i/>
          <w:color w:val="000000"/>
        </w:rPr>
      </w:pPr>
      <w:r>
        <w:rPr>
          <w:i/>
          <w:color w:val="000000"/>
        </w:rPr>
        <w:t>Map of the sampling sites and corresponding habitats across nine islands of the West Indies.</w:t>
      </w:r>
    </w:p>
    <w:p>
      <w:pPr>
        <w:pStyle w:val="Normal"/>
        <w:keepNext w:val="true"/>
        <w:pBdr/>
        <w:rPr>
          <w:color w:val="000000"/>
        </w:rPr>
      </w:pPr>
      <w:r>
        <w:rPr/>
        <w:drawing>
          <wp:inline distT="0" distB="0" distL="0" distR="0">
            <wp:extent cx="4754880" cy="4754880"/>
            <wp:effectExtent l="0" t="0" r="0" b="0"/>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4"/>
                    <a:stretch>
                      <a:fillRect/>
                    </a:stretch>
                  </pic:blipFill>
                  <pic:spPr bwMode="auto">
                    <a:xfrm>
                      <a:off x="0" y="0"/>
                      <a:ext cx="4754880" cy="4754880"/>
                    </a:xfrm>
                    <a:prstGeom prst="rect">
                      <a:avLst/>
                    </a:prstGeom>
                  </pic:spPr>
                </pic:pic>
              </a:graphicData>
            </a:graphic>
          </wp:inline>
        </w:drawing>
      </w:r>
    </w:p>
    <w:p>
      <w:pPr>
        <w:pStyle w:val="Normal"/>
        <w:pBdr/>
        <w:spacing w:before="120" w:after="120"/>
        <w:rPr>
          <w:i/>
          <w:i/>
          <w:color w:val="000000"/>
        </w:rPr>
      </w:pPr>
      <w:r>
        <w:rPr>
          <w:i/>
          <w:color w:val="000000"/>
        </w:rPr>
        <w:t>Correlation between dewlap brightness (as measured by the mean reflectance from 300 to 700nm in wavelength) and PC1 score for each island. Pearson’s squared correlation coefficients are reported. *, P &lt; 0.05.</w:t>
      </w:r>
    </w:p>
    <w:p>
      <w:pPr>
        <w:pStyle w:val="Normal"/>
        <w:keepNext w:val="true"/>
        <w:pBdr/>
        <w:rPr>
          <w:color w:val="000000"/>
        </w:rPr>
      </w:pPr>
      <w:r>
        <w:rPr/>
        <w:drawing>
          <wp:inline distT="0" distB="0" distL="0" distR="0">
            <wp:extent cx="2971800" cy="2971800"/>
            <wp:effectExtent l="0" t="0" r="0" b="0"/>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5"/>
                    <a:stretch>
                      <a:fillRect/>
                    </a:stretch>
                  </pic:blipFill>
                  <pic:spPr bwMode="auto">
                    <a:xfrm>
                      <a:off x="0" y="0"/>
                      <a:ext cx="2971800" cy="2971800"/>
                    </a:xfrm>
                    <a:prstGeom prst="rect">
                      <a:avLst/>
                    </a:prstGeom>
                  </pic:spPr>
                </pic:pic>
              </a:graphicData>
            </a:graphic>
          </wp:inline>
        </w:drawing>
      </w:r>
    </w:p>
    <w:p>
      <w:pPr>
        <w:pStyle w:val="Normal"/>
        <w:pBdr/>
        <w:spacing w:before="120" w:after="120"/>
        <w:rPr>
          <w:i/>
          <w:i/>
          <w:color w:val="000000"/>
        </w:rPr>
      </w:pPr>
      <w:r>
        <w:rPr>
          <w:i/>
          <w:color w:val="000000"/>
        </w:rPr>
        <w:t>Correlation between dewlap brightness (as measured by the mean reflectance from 300 to 700nm in wavelength) and PC1 score across the whole archipelago. Pearson’s squared correlation coefficient is reported. *, P &lt; 0.05.</w:t>
      </w:r>
    </w:p>
    <w:p>
      <w:pPr>
        <w:pStyle w:val="Normal"/>
        <w:keepNext w:val="true"/>
        <w:pBdr/>
        <w:rPr>
          <w:color w:val="000000"/>
        </w:rPr>
      </w:pPr>
      <w:r>
        <w:rPr/>
        <w:drawing>
          <wp:inline distT="0" distB="0" distL="0" distR="0">
            <wp:extent cx="7333615" cy="4583430"/>
            <wp:effectExtent l="0" t="0" r="0" b="0"/>
            <wp:docPr id="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png" descr=""/>
                    <pic:cNvPicPr>
                      <a:picLocks noChangeAspect="1" noChangeArrowheads="1"/>
                    </pic:cNvPicPr>
                  </pic:nvPicPr>
                  <pic:blipFill>
                    <a:blip r:embed="rId6"/>
                    <a:stretch>
                      <a:fillRect/>
                    </a:stretch>
                  </pic:blipFill>
                  <pic:spPr bwMode="auto">
                    <a:xfrm>
                      <a:off x="0" y="0"/>
                      <a:ext cx="7333615" cy="4583430"/>
                    </a:xfrm>
                    <a:prstGeom prst="rect">
                      <a:avLst/>
                    </a:prstGeom>
                  </pic:spPr>
                </pic:pic>
              </a:graphicData>
            </a:graphic>
          </wp:inline>
        </w:drawing>
      </w:r>
    </w:p>
    <w:p>
      <w:pPr>
        <w:pStyle w:val="Normal"/>
        <w:pBdr/>
        <w:spacing w:before="120" w:after="120"/>
        <w:rPr>
          <w:i/>
          <w:i/>
          <w:color w:val="000000"/>
        </w:rPr>
      </w:pPr>
      <w:r>
        <w:rPr>
          <w:i/>
          <w:color w:val="000000"/>
        </w:rPr>
        <w:t>(A)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Normal"/>
        <w:keepNext w:val="true"/>
        <w:pBdr/>
        <w:rPr>
          <w:color w:val="000000"/>
        </w:rPr>
      </w:pPr>
      <w:r>
        <w:rPr/>
        <w:drawing>
          <wp:inline distT="0" distB="0" distL="0" distR="0">
            <wp:extent cx="4754880" cy="4754880"/>
            <wp:effectExtent l="0" t="0" r="0" b="0"/>
            <wp:docPr id="6"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descr=""/>
                    <pic:cNvPicPr>
                      <a:picLocks noChangeAspect="1" noChangeArrowheads="1"/>
                    </pic:cNvPicPr>
                  </pic:nvPicPr>
                  <pic:blipFill>
                    <a:blip r:embed="rId7"/>
                    <a:stretch>
                      <a:fillRect/>
                    </a:stretch>
                  </pic:blipFill>
                  <pic:spPr bwMode="auto">
                    <a:xfrm>
                      <a:off x="0" y="0"/>
                      <a:ext cx="4754880" cy="4754880"/>
                    </a:xfrm>
                    <a:prstGeom prst="rect">
                      <a:avLst/>
                    </a:prstGeom>
                  </pic:spPr>
                </pic:pic>
              </a:graphicData>
            </a:graphic>
          </wp:inline>
        </w:drawing>
      </w:r>
    </w:p>
    <w:p>
      <w:pPr>
        <w:pStyle w:val="Normal"/>
        <w:pBdr/>
        <w:spacing w:before="120" w:after="120"/>
        <w:rPr>
          <w:i/>
          <w:i/>
          <w:color w:val="000000"/>
        </w:rPr>
      </w:pPr>
      <w:r>
        <w:rPr>
          <w:i/>
          <w:color w:val="000000"/>
        </w:rPr>
        <w:t>5-95th percentile range of lizard dewlap reflectance values (in % of incoming light) across wavelengths for each island and each habitat.</w:t>
      </w:r>
    </w:p>
    <w:p>
      <w:pPr>
        <w:pStyle w:val="Normal"/>
        <w:keepNext w:val="true"/>
        <w:pBdr/>
        <w:rPr>
          <w:color w:val="000000"/>
        </w:rPr>
      </w:pPr>
      <w:r>
        <w:rPr/>
        <w:drawing>
          <wp:inline distT="0" distB="0" distL="0" distR="0">
            <wp:extent cx="4754880" cy="2376805"/>
            <wp:effectExtent l="0" t="0" r="0" b="0"/>
            <wp:docPr id="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descr=""/>
                    <pic:cNvPicPr>
                      <a:picLocks noChangeAspect="1" noChangeArrowheads="1"/>
                    </pic:cNvPicPr>
                  </pic:nvPicPr>
                  <pic:blipFill>
                    <a:blip r:embed="rId8"/>
                    <a:stretch>
                      <a:fillRect/>
                    </a:stretch>
                  </pic:blipFill>
                  <pic:spPr bwMode="auto">
                    <a:xfrm>
                      <a:off x="0" y="0"/>
                      <a:ext cx="4754880" cy="2376805"/>
                    </a:xfrm>
                    <a:prstGeom prst="rect">
                      <a:avLst/>
                    </a:prstGeom>
                  </pic:spPr>
                </pic:pic>
              </a:graphicData>
            </a:graphic>
          </wp:inline>
        </w:drawing>
      </w:r>
    </w:p>
    <w:p>
      <w:pPr>
        <w:pStyle w:val="Normal"/>
        <w:pBdr/>
        <w:spacing w:before="120" w:after="120"/>
        <w:rPr/>
      </w:pPr>
      <w:r>
        <w:rPr>
          <w:i/>
          <w:color w:val="000000"/>
        </w:rP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4754880" cy="2376805"/>
            <wp:effectExtent l="0" t="0" r="0" b="0"/>
            <wp:docPr id="8"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descr=""/>
                    <pic:cNvPicPr>
                      <a:picLocks noChangeAspect="1" noChangeArrowheads="1"/>
                    </pic:cNvPicPr>
                  </pic:nvPicPr>
                  <pic:blipFill>
                    <a:blip r:embed="rId9"/>
                    <a:stretch>
                      <a:fillRect/>
                    </a:stretch>
                  </pic:blipFill>
                  <pic:spPr bwMode="auto">
                    <a:xfrm>
                      <a:off x="0" y="0"/>
                      <a:ext cx="4754880" cy="2376805"/>
                    </a:xfrm>
                    <a:prstGeom prst="rect">
                      <a:avLst/>
                    </a:prstGeom>
                  </pic:spPr>
                </pic:pic>
              </a:graphicData>
            </a:graphic>
          </wp:inline>
        </w:drawing>
      </w:r>
    </w:p>
    <w:p>
      <w:pPr>
        <w:pStyle w:val="Normal"/>
        <w:pBdr/>
        <w:spacing w:before="120" w:after="120"/>
        <w:rPr/>
      </w:pPr>
      <w:r>
        <w:rPr>
          <w:i/>
          <w:color w:val="000000"/>
        </w:rP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2377440" cy="2377440"/>
            <wp:effectExtent l="0" t="0" r="0" b="0"/>
            <wp:docPr id="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
                    <pic:cNvPicPr>
                      <a:picLocks noChangeAspect="1" noChangeArrowheads="1"/>
                    </pic:cNvPicPr>
                  </pic:nvPicPr>
                  <pic:blipFill>
                    <a:blip r:embed="rId10"/>
                    <a:stretch>
                      <a:fillRect/>
                    </a:stretch>
                  </pic:blipFill>
                  <pic:spPr bwMode="auto">
                    <a:xfrm>
                      <a:off x="0" y="0"/>
                      <a:ext cx="2377440" cy="2377440"/>
                    </a:xfrm>
                    <a:prstGeom prst="rect">
                      <a:avLst/>
                    </a:prstGeom>
                  </pic:spPr>
                </pic:pic>
              </a:graphicData>
            </a:graphic>
          </wp:inline>
        </w:drawing>
      </w:r>
    </w:p>
    <w:p>
      <w:pPr>
        <w:pStyle w:val="Normal"/>
        <w:pBdr/>
        <w:spacing w:before="120" w:after="120"/>
        <w:rPr/>
      </w:pPr>
      <w:r>
        <w:rPr>
          <w:i/>
          <w:color w:val="000000"/>
        </w:rPr>
        <w:t xml:space="preserve">Sensitivity analyses of the different input variables in the archipelago-wide SVM classification on principal component data (Figure </w:t>
      </w:r>
      <w:hyperlink w:anchor="3fwokq0">
        <w:r>
          <w:rPr>
            <w:rStyle w:val="ListLabel2"/>
            <w:i/>
            <w:color w:val="000000"/>
          </w:rPr>
          <w:t>9</w:t>
        </w:r>
      </w:hyperlink>
      <w:r>
        <w:rPr>
          <w:i/>
          <w:color w:val="000000"/>
        </w:rPr>
        <w:t>), with relative importance computed for every machine.</w:t>
      </w:r>
    </w:p>
    <w:p>
      <w:pPr>
        <w:pStyle w:val="Normal"/>
        <w:keepNext w:val="true"/>
        <w:pBdr/>
        <w:rPr>
          <w:color w:val="000000"/>
        </w:rPr>
      </w:pPr>
      <w:r>
        <w:rPr/>
        <w:drawing>
          <wp:inline distT="0" distB="0" distL="0" distR="0">
            <wp:extent cx="3566160" cy="2852420"/>
            <wp:effectExtent l="0" t="0" r="0" b="0"/>
            <wp:docPr id="1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
                    <pic:cNvPicPr>
                      <a:picLocks noChangeAspect="1" noChangeArrowheads="1"/>
                    </pic:cNvPicPr>
                  </pic:nvPicPr>
                  <pic:blipFill>
                    <a:blip r:embed="rId11"/>
                    <a:stretch>
                      <a:fillRect/>
                    </a:stretch>
                  </pic:blipFill>
                  <pic:spPr bwMode="auto">
                    <a:xfrm>
                      <a:off x="0" y="0"/>
                      <a:ext cx="3566160" cy="2852420"/>
                    </a:xfrm>
                    <a:prstGeom prst="rect">
                      <a:avLst/>
                    </a:prstGeom>
                  </pic:spPr>
                </pic:pic>
              </a:graphicData>
            </a:graphic>
          </wp:inline>
        </w:drawing>
      </w:r>
    </w:p>
    <w:p>
      <w:pPr>
        <w:pStyle w:val="Normal"/>
        <w:pBdr/>
        <w:spacing w:before="120" w:after="120"/>
        <w:rPr/>
      </w:pPr>
      <w:r>
        <w:rPr>
          <w:i/>
          <w:color w:val="000000"/>
        </w:rPr>
        <w:t xml:space="preserve">Sensitivity analyses of the different input variables in the archipelago-wide SVM classification on reflectance data at 50nm-intervals in wavelength (Figure </w:t>
      </w:r>
      <w:hyperlink w:anchor="1v1yuxt">
        <w:r>
          <w:rPr>
            <w:rStyle w:val="ListLabel2"/>
            <w:i/>
            <w:color w:val="000000"/>
          </w:rPr>
          <w:t>10</w:t>
        </w:r>
      </w:hyperlink>
      <w:r>
        <w:rPr>
          <w:i/>
          <w:color w:val="000000"/>
        </w:rPr>
        <w:t>), with relative importance computed for every machine.</w:t>
      </w:r>
    </w:p>
    <w:p>
      <w:pPr>
        <w:pStyle w:val="Normal"/>
        <w:keepNext w:val="true"/>
        <w:pBdr/>
        <w:rPr>
          <w:color w:val="000000"/>
        </w:rPr>
      </w:pPr>
      <w:r>
        <w:rPr/>
        <w:drawing>
          <wp:inline distT="0" distB="0" distL="0" distR="0">
            <wp:extent cx="4754880" cy="2376805"/>
            <wp:effectExtent l="0" t="0" r="0" b="0"/>
            <wp:docPr id="1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descr=""/>
                    <pic:cNvPicPr>
                      <a:picLocks noChangeAspect="1" noChangeArrowheads="1"/>
                    </pic:cNvPicPr>
                  </pic:nvPicPr>
                  <pic:blipFill>
                    <a:blip r:embed="rId12"/>
                    <a:stretch>
                      <a:fillRect/>
                    </a:stretch>
                  </pic:blipFill>
                  <pic:spPr bwMode="auto">
                    <a:xfrm>
                      <a:off x="0" y="0"/>
                      <a:ext cx="4754880" cy="2376805"/>
                    </a:xfrm>
                    <a:prstGeom prst="rect">
                      <a:avLst/>
                    </a:prstGeom>
                  </pic:spPr>
                </pic:pic>
              </a:graphicData>
            </a:graphic>
          </wp:inline>
        </w:drawing>
      </w:r>
    </w:p>
    <w:p>
      <w:pPr>
        <w:pStyle w:val="Normal"/>
        <w:pBdr/>
        <w:spacing w:before="120" w:after="120"/>
        <w:rPr/>
      </w:pPr>
      <w:r>
        <w:rPr>
          <w:i/>
          <w:color w:val="000000"/>
        </w:rP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4754880" cy="2376805"/>
            <wp:effectExtent l="0" t="0" r="0" b="0"/>
            <wp:docPr id="1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png" descr=""/>
                    <pic:cNvPicPr>
                      <a:picLocks noChangeAspect="1" noChangeArrowheads="1"/>
                    </pic:cNvPicPr>
                  </pic:nvPicPr>
                  <pic:blipFill>
                    <a:blip r:embed="rId13"/>
                    <a:stretch>
                      <a:fillRect/>
                    </a:stretch>
                  </pic:blipFill>
                  <pic:spPr bwMode="auto">
                    <a:xfrm>
                      <a:off x="0" y="0"/>
                      <a:ext cx="4754880" cy="2376805"/>
                    </a:xfrm>
                    <a:prstGeom prst="rect">
                      <a:avLst/>
                    </a:prstGeom>
                  </pic:spPr>
                </pic:pic>
              </a:graphicData>
            </a:graphic>
          </wp:inline>
        </w:drawing>
      </w:r>
    </w:p>
    <w:p>
      <w:pPr>
        <w:pStyle w:val="Normal"/>
        <w:pBdr/>
        <w:spacing w:before="120" w:after="120"/>
        <w:rPr/>
      </w:pPr>
      <w:r>
        <w:rPr>
          <w:i/>
          <w:color w:val="000000"/>
        </w:rP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2971800" cy="1485900"/>
            <wp:effectExtent l="0" t="0" r="0" b="0"/>
            <wp:docPr id="1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png" descr=""/>
                    <pic:cNvPicPr>
                      <a:picLocks noChangeAspect="1" noChangeArrowheads="1"/>
                    </pic:cNvPicPr>
                  </pic:nvPicPr>
                  <pic:blipFill>
                    <a:blip r:embed="rId14"/>
                    <a:stretch>
                      <a:fillRect/>
                    </a:stretch>
                  </pic:blipFill>
                  <pic:spPr bwMode="auto">
                    <a:xfrm>
                      <a:off x="0" y="0"/>
                      <a:ext cx="2971800" cy="1485900"/>
                    </a:xfrm>
                    <a:prstGeom prst="rect">
                      <a:avLst/>
                    </a:prstGeom>
                  </pic:spPr>
                </pic:pic>
              </a:graphicData>
            </a:graphic>
          </wp:inline>
        </w:drawing>
      </w:r>
    </w:p>
    <w:p>
      <w:pPr>
        <w:pStyle w:val="Normal"/>
        <w:pBdr/>
        <w:spacing w:before="120" w:after="120"/>
        <w:rPr>
          <w:i/>
          <w:i/>
          <w:color w:val="000000"/>
        </w:rPr>
      </w:pPr>
      <w:r>
        <w:rPr>
          <w:i/>
          <w:color w:val="000000"/>
        </w:rPr>
        <w:t>5-95th percentile range of lizard dewlap reflectance values (in % of incoming light) across wavelengths for each habitat throughout the whole archipelago.</w:t>
      </w:r>
    </w:p>
    <w:p>
      <w:pPr>
        <w:pStyle w:val="Normal"/>
        <w:keepNext w:val="true"/>
        <w:pBdr/>
        <w:rPr>
          <w:color w:val="000000"/>
        </w:rPr>
      </w:pPr>
      <w:r>
        <w:rPr/>
        <w:drawing>
          <wp:inline distT="0" distB="0" distL="0" distR="0">
            <wp:extent cx="8256905" cy="5504815"/>
            <wp:effectExtent l="0" t="0" r="0" b="0"/>
            <wp:docPr id="1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descr=""/>
                    <pic:cNvPicPr>
                      <a:picLocks noChangeAspect="1" noChangeArrowheads="1"/>
                    </pic:cNvPicPr>
                  </pic:nvPicPr>
                  <pic:blipFill>
                    <a:blip r:embed="rId15"/>
                    <a:stretch>
                      <a:fillRect/>
                    </a:stretch>
                  </pic:blipFill>
                  <pic:spPr bwMode="auto">
                    <a:xfrm>
                      <a:off x="0" y="0"/>
                      <a:ext cx="8256905" cy="5504815"/>
                    </a:xfrm>
                    <a:prstGeom prst="rect">
                      <a:avLst/>
                    </a:prstGeom>
                  </pic:spPr>
                </pic:pic>
              </a:graphicData>
            </a:graphic>
          </wp:inline>
        </w:drawing>
      </w:r>
    </w:p>
    <w:p>
      <w:pPr>
        <w:pStyle w:val="Normal"/>
        <w:pBdr/>
        <w:spacing w:before="120" w:after="120"/>
        <w:rPr/>
      </w:pPr>
      <w:r>
        <w:rPr>
          <w:i/>
          <w:color w:val="000000"/>
        </w:rPr>
        <w:t xml:space="preserve">LDA classification accuracy across islands based on principal component data. Histograms show accuracy distributions over 100 replicates for each five cross-validation bins per island.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8256905" cy="5504815"/>
            <wp:effectExtent l="0" t="0" r="0" b="0"/>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6"/>
                    <a:stretch>
                      <a:fillRect/>
                    </a:stretch>
                  </pic:blipFill>
                  <pic:spPr bwMode="auto">
                    <a:xfrm>
                      <a:off x="0" y="0"/>
                      <a:ext cx="8256905" cy="5504815"/>
                    </a:xfrm>
                    <a:prstGeom prst="rect">
                      <a:avLst/>
                    </a:prstGeom>
                  </pic:spPr>
                </pic:pic>
              </a:graphicData>
            </a:graphic>
          </wp:inline>
        </w:drawing>
      </w:r>
    </w:p>
    <w:p>
      <w:pPr>
        <w:pStyle w:val="Normal"/>
        <w:pBdr/>
        <w:spacing w:before="120" w:after="120"/>
        <w:rPr/>
      </w:pPr>
      <w:r>
        <w:rPr>
          <w:i/>
          <w:color w:val="000000"/>
        </w:rPr>
        <w:t xml:space="preserve">SVM classification accuracy across islands based on reflectance data at 50nm-intervals in wavelength (see Methods). Histograms show accuracy distributions over 100 replicates for each five cross-validation bins per island.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8256905" cy="5504815"/>
            <wp:effectExtent l="0" t="0" r="0" b="0"/>
            <wp:docPr id="1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descr=""/>
                    <pic:cNvPicPr>
                      <a:picLocks noChangeAspect="1" noChangeArrowheads="1"/>
                    </pic:cNvPicPr>
                  </pic:nvPicPr>
                  <pic:blipFill>
                    <a:blip r:embed="rId17"/>
                    <a:stretch>
                      <a:fillRect/>
                    </a:stretch>
                  </pic:blipFill>
                  <pic:spPr bwMode="auto">
                    <a:xfrm>
                      <a:off x="0" y="0"/>
                      <a:ext cx="8256905" cy="5504815"/>
                    </a:xfrm>
                    <a:prstGeom prst="rect">
                      <a:avLst/>
                    </a:prstGeom>
                  </pic:spPr>
                </pic:pic>
              </a:graphicData>
            </a:graphic>
          </wp:inline>
        </w:drawing>
      </w:r>
    </w:p>
    <w:p>
      <w:pPr>
        <w:pStyle w:val="Normal"/>
        <w:pBdr/>
        <w:spacing w:before="120" w:after="120"/>
        <w:rPr/>
      </w:pPr>
      <w:r>
        <w:rPr>
          <w:i/>
          <w:color w:val="000000"/>
        </w:rPr>
        <w:t xml:space="preserve">LDA classification accuracy across islands based on reflectance data at 50nm-intervals in wavelength (see Methods). Histograms show accuracy distributions over 100 replicates for each five cross-validation bins per island. The legend is the same as in Figure </w:t>
      </w:r>
      <w:hyperlink w:anchor="nmf14n">
        <w:r>
          <w:rPr>
            <w:rStyle w:val="ListLabel2"/>
            <w:i/>
            <w:color w:val="000000"/>
          </w:rPr>
          <w:t>2</w:t>
        </w:r>
      </w:hyperlink>
      <w:r>
        <w:rPr>
          <w:i/>
          <w:color w:val="000000"/>
        </w:rPr>
        <w:t>.</w:t>
      </w:r>
    </w:p>
    <w:p>
      <w:pPr>
        <w:pStyle w:val="Normal"/>
        <w:keepNext w:val="true"/>
        <w:pBdr/>
        <w:rPr>
          <w:color w:val="000000"/>
        </w:rPr>
      </w:pPr>
      <w:r>
        <w:rPr/>
        <w:drawing>
          <wp:inline distT="0" distB="0" distL="0" distR="0">
            <wp:extent cx="4754880" cy="3803650"/>
            <wp:effectExtent l="0" t="0" r="0" b="0"/>
            <wp:docPr id="17"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descr=""/>
                    <pic:cNvPicPr>
                      <a:picLocks noChangeAspect="1" noChangeArrowheads="1"/>
                    </pic:cNvPicPr>
                  </pic:nvPicPr>
                  <pic:blipFill>
                    <a:blip r:embed="rId18"/>
                    <a:stretch>
                      <a:fillRect/>
                    </a:stretch>
                  </pic:blipFill>
                  <pic:spPr bwMode="auto">
                    <a:xfrm>
                      <a:off x="0" y="0"/>
                      <a:ext cx="4754880" cy="3803650"/>
                    </a:xfrm>
                    <a:prstGeom prst="rect">
                      <a:avLst/>
                    </a:prstGeom>
                  </pic:spPr>
                </pic:pic>
              </a:graphicData>
            </a:graphic>
          </wp:inline>
        </w:drawing>
      </w:r>
    </w:p>
    <w:p>
      <w:pPr>
        <w:pStyle w:val="Normal"/>
        <w:pBdr/>
        <w:spacing w:before="120" w:after="120"/>
        <w:rPr/>
      </w:pPr>
      <w:r>
        <w:rPr>
          <w:i/>
          <w:color w:val="000000"/>
        </w:rPr>
        <w:t xml:space="preserve">Sensitivity analyses of the different input variables in the within-island SVM classification on principal component data (Figure </w:t>
      </w:r>
      <w:hyperlink w:anchor="sqyw64">
        <w:r>
          <w:rPr>
            <w:rStyle w:val="ListLabel2"/>
            <w:i/>
            <w:color w:val="000000"/>
          </w:rPr>
          <w:t>[supfig:classif-svm-pca]</w:t>
        </w:r>
      </w:hyperlink>
      <w:r>
        <w:rPr>
          <w:i/>
          <w:color w:val="000000"/>
        </w:rPr>
        <w:t>), with relative importance computed for every machine.</w:t>
      </w:r>
    </w:p>
    <w:p>
      <w:pPr>
        <w:pStyle w:val="Normal"/>
        <w:keepNext w:val="true"/>
        <w:pBdr/>
        <w:rPr>
          <w:color w:val="000000"/>
        </w:rPr>
      </w:pPr>
      <w:r>
        <w:rPr/>
        <w:drawing>
          <wp:inline distT="0" distB="0" distL="0" distR="0">
            <wp:extent cx="4754880" cy="3803650"/>
            <wp:effectExtent l="0" t="0" r="0" b="0"/>
            <wp:docPr id="1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descr=""/>
                    <pic:cNvPicPr>
                      <a:picLocks noChangeAspect="1" noChangeArrowheads="1"/>
                    </pic:cNvPicPr>
                  </pic:nvPicPr>
                  <pic:blipFill>
                    <a:blip r:embed="rId19"/>
                    <a:stretch>
                      <a:fillRect/>
                    </a:stretch>
                  </pic:blipFill>
                  <pic:spPr bwMode="auto">
                    <a:xfrm>
                      <a:off x="0" y="0"/>
                      <a:ext cx="4754880" cy="3803650"/>
                    </a:xfrm>
                    <a:prstGeom prst="rect">
                      <a:avLst/>
                    </a:prstGeom>
                  </pic:spPr>
                </pic:pic>
              </a:graphicData>
            </a:graphic>
          </wp:inline>
        </w:drawing>
      </w:r>
    </w:p>
    <w:p>
      <w:pPr>
        <w:pStyle w:val="Normal"/>
        <w:pBdr/>
        <w:spacing w:before="120" w:after="120"/>
        <w:rPr/>
      </w:pPr>
      <w:r>
        <w:rPr>
          <w:i/>
          <w:color w:val="000000"/>
        </w:rPr>
        <w:t xml:space="preserve">Sensitivity analyses of the different input variables in the within-island LDA classification on principal component data (Figure </w:t>
      </w:r>
      <w:hyperlink w:anchor="37m2jsg">
        <w:r>
          <w:rPr>
            <w:rStyle w:val="ListLabel2"/>
            <w:i/>
            <w:color w:val="000000"/>
          </w:rPr>
          <w:t>16</w:t>
        </w:r>
      </w:hyperlink>
      <w:r>
        <w:rPr>
          <w:i/>
          <w:color w:val="000000"/>
        </w:rPr>
        <w:t>), with relative importance computed for every machine.</w:t>
      </w:r>
    </w:p>
    <w:p>
      <w:pPr>
        <w:pStyle w:val="Normal"/>
        <w:keepNext w:val="true"/>
        <w:pBdr/>
        <w:rPr>
          <w:color w:val="000000"/>
        </w:rPr>
      </w:pPr>
      <w:r>
        <w:rPr/>
        <w:drawing>
          <wp:inline distT="0" distB="0" distL="0" distR="0">
            <wp:extent cx="4754880" cy="3803650"/>
            <wp:effectExtent l="0" t="0" r="0" b="0"/>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20"/>
                    <a:stretch>
                      <a:fillRect/>
                    </a:stretch>
                  </pic:blipFill>
                  <pic:spPr bwMode="auto">
                    <a:xfrm>
                      <a:off x="0" y="0"/>
                      <a:ext cx="4754880" cy="3803650"/>
                    </a:xfrm>
                    <a:prstGeom prst="rect">
                      <a:avLst/>
                    </a:prstGeom>
                  </pic:spPr>
                </pic:pic>
              </a:graphicData>
            </a:graphic>
          </wp:inline>
        </w:drawing>
      </w:r>
    </w:p>
    <w:p>
      <w:pPr>
        <w:pStyle w:val="Normal"/>
        <w:pBdr/>
        <w:spacing w:before="120" w:after="120"/>
        <w:rPr/>
      </w:pPr>
      <w:r>
        <w:rPr>
          <w:i/>
          <w:color w:val="000000"/>
        </w:rPr>
        <w:t xml:space="preserve">Sensitivity analyses of the different input variables in the archipelago-wide SVM classification on reflectance at 50nm-intervals in wavelength (Figure </w:t>
      </w:r>
      <w:hyperlink w:anchor="46r0co2">
        <w:r>
          <w:rPr>
            <w:rStyle w:val="ListLabel2"/>
            <w:i/>
            <w:color w:val="000000"/>
          </w:rPr>
          <w:t>17</w:t>
        </w:r>
      </w:hyperlink>
      <w:r>
        <w:rPr>
          <w:i/>
          <w:color w:val="000000"/>
        </w:rPr>
        <w:t>), with relative importance computed for every machine.</w:t>
      </w:r>
    </w:p>
    <w:p>
      <w:pPr>
        <w:pStyle w:val="Normal"/>
        <w:keepNext w:val="true"/>
        <w:pBdr/>
        <w:rPr>
          <w:color w:val="000000"/>
        </w:rPr>
      </w:pPr>
      <w:r>
        <w:rPr/>
        <w:drawing>
          <wp:inline distT="0" distB="0" distL="0" distR="0">
            <wp:extent cx="4754880" cy="3803650"/>
            <wp:effectExtent l="0" t="0" r="0" b="0"/>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1"/>
                    <a:stretch>
                      <a:fillRect/>
                    </a:stretch>
                  </pic:blipFill>
                  <pic:spPr bwMode="auto">
                    <a:xfrm>
                      <a:off x="0" y="0"/>
                      <a:ext cx="4754880" cy="3803650"/>
                    </a:xfrm>
                    <a:prstGeom prst="rect">
                      <a:avLst/>
                    </a:prstGeom>
                  </pic:spPr>
                </pic:pic>
              </a:graphicData>
            </a:graphic>
          </wp:inline>
        </w:drawing>
      </w:r>
    </w:p>
    <w:p>
      <w:pPr>
        <w:pStyle w:val="Normal"/>
        <w:pBdr/>
        <w:spacing w:before="120" w:after="120"/>
        <w:rPr/>
      </w:pPr>
      <w:r>
        <w:rPr>
          <w:i/>
          <w:color w:val="000000"/>
        </w:rPr>
        <w:t xml:space="preserve">Sensitivity analyses of the different input variables in the archipelago-wide LDA classification on reflectance at 50nm-intervals in wavelength (Figure </w:t>
      </w:r>
      <w:hyperlink w:anchor="2lwamvv">
        <w:r>
          <w:rPr>
            <w:rStyle w:val="ListLabel2"/>
            <w:i/>
            <w:color w:val="000000"/>
          </w:rPr>
          <w:t>18</w:t>
        </w:r>
      </w:hyperlink>
      <w:r>
        <w:rPr>
          <w:i/>
          <w:color w:val="000000"/>
        </w:rPr>
        <w:t>), with relative importance computed for every machine.</w:t>
      </w:r>
    </w:p>
    <w:p>
      <w:pPr>
        <w:pStyle w:val="Normal"/>
        <w:keepNext w:val="true"/>
        <w:pBdr/>
        <w:rPr>
          <w:color w:val="000000"/>
        </w:rPr>
      </w:pPr>
      <w:r>
        <w:rPr/>
        <w:drawing>
          <wp:inline distT="0" distB="0" distL="0" distR="0">
            <wp:extent cx="6421755" cy="3211195"/>
            <wp:effectExtent l="0" t="0" r="0" b="0"/>
            <wp:docPr id="2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png" descr=""/>
                    <pic:cNvPicPr>
                      <a:picLocks noChangeAspect="1" noChangeArrowheads="1"/>
                    </pic:cNvPicPr>
                  </pic:nvPicPr>
                  <pic:blipFill>
                    <a:blip r:embed="rId22"/>
                    <a:stretch>
                      <a:fillRect/>
                    </a:stretch>
                  </pic:blipFill>
                  <pic:spPr bwMode="auto">
                    <a:xfrm>
                      <a:off x="0" y="0"/>
                      <a:ext cx="6421755" cy="3211195"/>
                    </a:xfrm>
                    <a:prstGeom prst="rect">
                      <a:avLst/>
                    </a:prstGeom>
                  </pic:spPr>
                </pic:pic>
              </a:graphicData>
            </a:graphic>
          </wp:inline>
        </w:drawing>
      </w:r>
    </w:p>
    <w:p>
      <w:pPr>
        <w:pStyle w:val="Normal"/>
        <w:pBdr/>
        <w:spacing w:before="120" w:after="120"/>
        <w:rPr/>
      </w:pPr>
      <w:r>
        <w:rPr>
          <w:i/>
          <w:color w:val="000000"/>
        </w:rPr>
        <w:t xml:space="preserve">Spatial scale of between-habitat differences in dewlap coloration. For each variable and each pair of habitats where significant differences were detected (Figure </w:t>
      </w:r>
      <w:hyperlink w:anchor="147n2zr">
        <w:r>
          <w:rPr>
            <w:rStyle w:val="ListLabel2"/>
            <w:i/>
            <w:color w:val="000000"/>
          </w:rPr>
          <w:t>3</w:t>
        </w:r>
      </w:hyperlink>
      <w:r>
        <w:rPr>
          <w:i/>
          <w:color w:val="000000"/>
        </w:rPr>
        <w:t xml:space="preserve">), we performed multiple post hoc pairwise comparisons between the sites involved (Figure </w:t>
      </w:r>
      <w:hyperlink w:anchor="qsh70q">
        <w:r>
          <w:rPr>
            <w:rStyle w:val="ListLabel2"/>
            <w:i/>
            <w:color w:val="000000"/>
          </w:rPr>
          <w:t>4</w:t>
        </w:r>
      </w:hyperlink>
      <w:r>
        <w:rPr>
          <w:i/>
          <w:color w:val="000000"/>
        </w:rPr>
        <w:t xml:space="preserve">, Table </w:t>
      </w:r>
      <w:hyperlink w:anchor="3as4poj">
        <w:r>
          <w:rPr>
            <w:rStyle w:val="ListLabel2"/>
            <w:i/>
            <w:color w:val="000000"/>
          </w:rPr>
          <w:t>2</w:t>
        </w:r>
      </w:hyperlink>
      <w:r>
        <w:rPr>
          <w:i/>
          <w:color w:val="000000"/>
        </w:rPr>
        <w:t>),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Normal"/>
        <w:keepNext w:val="true"/>
        <w:pBdr/>
        <w:rPr>
          <w:color w:val="000000"/>
        </w:rPr>
      </w:pPr>
      <w:r>
        <w:rPr/>
        <w:drawing>
          <wp:inline distT="0" distB="0" distL="0" distR="0">
            <wp:extent cx="4160520" cy="3328035"/>
            <wp:effectExtent l="0" t="0" r="0" b="0"/>
            <wp:docPr id="22"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descr=""/>
                    <pic:cNvPicPr>
                      <a:picLocks noChangeAspect="1" noChangeArrowheads="1"/>
                    </pic:cNvPicPr>
                  </pic:nvPicPr>
                  <pic:blipFill>
                    <a:blip r:embed="rId23"/>
                    <a:stretch>
                      <a:fillRect/>
                    </a:stretch>
                  </pic:blipFill>
                  <pic:spPr bwMode="auto">
                    <a:xfrm>
                      <a:off x="0" y="0"/>
                      <a:ext cx="4160520" cy="3328035"/>
                    </a:xfrm>
                    <a:prstGeom prst="rect">
                      <a:avLst/>
                    </a:prstGeom>
                  </pic:spPr>
                </pic:pic>
              </a:graphicData>
            </a:graphic>
          </wp:inline>
        </w:drawing>
      </w:r>
    </w:p>
    <w:p>
      <w:pPr>
        <w:pStyle w:val="Normal"/>
        <w:pBdr/>
        <w:spacing w:before="120" w:after="120"/>
        <w:rPr>
          <w:i/>
          <w:i/>
          <w:color w:val="000000"/>
        </w:rPr>
      </w:pPr>
      <w:r>
        <w:rPr>
          <w:i/>
          <w:color w:val="000000"/>
        </w:rPr>
        <w:t>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numPr>
          <w:ilvl w:val="0"/>
          <w:numId w:val="1"/>
        </w:numPr>
        <w:tabs>
          <w:tab w:val="left" w:pos="0" w:leader="none"/>
        </w:tabs>
        <w:rPr/>
      </w:pPr>
      <w:bookmarkStart w:id="24" w:name="1ci93xb"/>
      <w:bookmarkEnd w:id="24"/>
      <w:r>
        <w:rPr/>
        <w:t>Supplementary Tables</w:t>
      </w:r>
    </w:p>
    <w:p>
      <w:pPr>
        <w:pStyle w:val="Normal"/>
        <w:rPr/>
      </w:pPr>
      <w:r>
        <w:rPr/>
        <w:t>Number of lizards sampled in each habitat on each island.</w:t>
      </w:r>
    </w:p>
    <w:tbl>
      <w:tblPr>
        <w:tblStyle w:val="a0"/>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2339"/>
        <w:gridCol w:w="2340"/>
        <w:gridCol w:w="2340"/>
        <w:gridCol w:w="2340"/>
      </w:tblGrid>
      <w:tr>
        <w:trPr/>
        <w:tc>
          <w:tcPr>
            <w:tcW w:w="2339" w:type="dxa"/>
            <w:tcBorders/>
            <w:shd w:fill="auto" w:val="clear"/>
          </w:tcPr>
          <w:p>
            <w:pPr>
              <w:pStyle w:val="Normal"/>
              <w:rPr/>
            </w:pPr>
            <w:r>
              <w:rPr/>
            </w:r>
          </w:p>
        </w:tc>
        <w:tc>
          <w:tcPr>
            <w:tcW w:w="2340" w:type="dxa"/>
            <w:tcBorders/>
            <w:shd w:fill="auto" w:val="clear"/>
          </w:tcPr>
          <w:p>
            <w:pPr>
              <w:pStyle w:val="Normal"/>
              <w:pBdr/>
              <w:ind w:left="43" w:right="43" w:hanging="0"/>
              <w:jc w:val="right"/>
              <w:rPr>
                <w:b/>
                <w:b/>
                <w:color w:val="000000"/>
              </w:rPr>
            </w:pPr>
            <w:r>
              <w:rPr>
                <w:b/>
                <w:color w:val="000000"/>
              </w:rPr>
              <w:t>coastal</w:t>
            </w:r>
          </w:p>
        </w:tc>
        <w:tc>
          <w:tcPr>
            <w:tcW w:w="2340" w:type="dxa"/>
            <w:tcBorders/>
            <w:shd w:fill="auto" w:val="clear"/>
          </w:tcPr>
          <w:p>
            <w:pPr>
              <w:pStyle w:val="Normal"/>
              <w:pBdr/>
              <w:ind w:left="43" w:right="43" w:hanging="0"/>
              <w:jc w:val="right"/>
              <w:rPr>
                <w:b/>
                <w:b/>
                <w:color w:val="000000"/>
              </w:rPr>
            </w:pPr>
            <w:r>
              <w:rPr>
                <w:b/>
                <w:color w:val="000000"/>
              </w:rPr>
              <w:t>coppice</w:t>
            </w:r>
          </w:p>
        </w:tc>
        <w:tc>
          <w:tcPr>
            <w:tcW w:w="2340" w:type="dxa"/>
            <w:tcBorders/>
            <w:shd w:fill="auto" w:val="clear"/>
          </w:tcPr>
          <w:p>
            <w:pPr>
              <w:pStyle w:val="Normal"/>
              <w:pBdr/>
              <w:ind w:left="43" w:right="43" w:hanging="0"/>
              <w:jc w:val="right"/>
              <w:rPr>
                <w:b/>
                <w:b/>
                <w:color w:val="000000"/>
              </w:rPr>
            </w:pPr>
            <w:r>
              <w:rPr>
                <w:b/>
                <w:color w:val="000000"/>
              </w:rPr>
              <w:t>mangrove</w:t>
            </w:r>
          </w:p>
        </w:tc>
      </w:tr>
      <w:tr>
        <w:trPr/>
        <w:tc>
          <w:tcPr>
            <w:tcW w:w="2339" w:type="dxa"/>
            <w:tcBorders/>
            <w:shd w:fill="auto" w:val="clear"/>
          </w:tcPr>
          <w:p>
            <w:pPr>
              <w:pStyle w:val="Normal"/>
              <w:pBdr/>
              <w:ind w:left="43" w:right="43" w:hanging="0"/>
              <w:rPr>
                <w:color w:val="000000"/>
              </w:rPr>
            </w:pPr>
            <w:r>
              <w:rPr>
                <w:color w:val="000000"/>
              </w:rPr>
              <w:t>Abaco</w:t>
            </w:r>
          </w:p>
        </w:tc>
        <w:tc>
          <w:tcPr>
            <w:tcW w:w="2340" w:type="dxa"/>
            <w:tcBorders/>
            <w:shd w:fill="auto" w:val="clear"/>
          </w:tcPr>
          <w:p>
            <w:pPr>
              <w:pStyle w:val="Normal"/>
              <w:pBdr/>
              <w:ind w:left="43" w:right="43" w:hanging="0"/>
              <w:jc w:val="right"/>
              <w:rPr>
                <w:color w:val="000000"/>
              </w:rPr>
            </w:pPr>
            <w:r>
              <w:rPr>
                <w:color w:val="000000"/>
              </w:rPr>
              <w:t>41</w:t>
            </w:r>
          </w:p>
        </w:tc>
        <w:tc>
          <w:tcPr>
            <w:tcW w:w="2340" w:type="dxa"/>
            <w:tcBorders/>
            <w:shd w:fill="auto" w:val="clear"/>
          </w:tcPr>
          <w:p>
            <w:pPr>
              <w:pStyle w:val="Normal"/>
              <w:pBdr/>
              <w:ind w:left="43" w:right="43" w:hanging="0"/>
              <w:jc w:val="right"/>
              <w:rPr>
                <w:color w:val="000000"/>
              </w:rPr>
            </w:pPr>
            <w:r>
              <w:rPr>
                <w:color w:val="000000"/>
              </w:rPr>
              <w:t>24</w:t>
            </w:r>
          </w:p>
        </w:tc>
        <w:tc>
          <w:tcPr>
            <w:tcW w:w="2340" w:type="dxa"/>
            <w:tcBorders/>
            <w:shd w:fill="auto" w:val="clear"/>
          </w:tcPr>
          <w:p>
            <w:pPr>
              <w:pStyle w:val="Normal"/>
              <w:pBdr/>
              <w:ind w:left="43" w:right="43" w:hanging="0"/>
              <w:jc w:val="right"/>
              <w:rPr>
                <w:color w:val="000000"/>
              </w:rPr>
            </w:pPr>
            <w:r>
              <w:rPr>
                <w:color w:val="000000"/>
              </w:rPr>
              <w:t>21</w:t>
            </w:r>
          </w:p>
        </w:tc>
      </w:tr>
      <w:tr>
        <w:trPr/>
        <w:tc>
          <w:tcPr>
            <w:tcW w:w="2339" w:type="dxa"/>
            <w:tcBorders/>
            <w:shd w:fill="auto" w:val="clear"/>
          </w:tcPr>
          <w:p>
            <w:pPr>
              <w:pStyle w:val="Normal"/>
              <w:pBdr/>
              <w:ind w:left="43" w:right="43" w:hanging="0"/>
              <w:rPr>
                <w:color w:val="000000"/>
              </w:rPr>
            </w:pPr>
            <w:r>
              <w:rPr>
                <w:color w:val="000000"/>
              </w:rPr>
              <w:t>Bimini</w:t>
            </w:r>
          </w:p>
        </w:tc>
        <w:tc>
          <w:tcPr>
            <w:tcW w:w="2340" w:type="dxa"/>
            <w:tcBorders/>
            <w:shd w:fill="auto" w:val="clear"/>
          </w:tcPr>
          <w:p>
            <w:pPr>
              <w:pStyle w:val="Normal"/>
              <w:pBdr/>
              <w:ind w:left="43" w:right="43" w:hanging="0"/>
              <w:jc w:val="right"/>
              <w:rPr>
                <w:color w:val="000000"/>
              </w:rPr>
            </w:pPr>
            <w:r>
              <w:rPr>
                <w:color w:val="000000"/>
              </w:rPr>
              <w:t>38</w:t>
            </w:r>
          </w:p>
        </w:tc>
        <w:tc>
          <w:tcPr>
            <w:tcW w:w="2340" w:type="dxa"/>
            <w:tcBorders/>
            <w:shd w:fill="auto" w:val="clear"/>
          </w:tcPr>
          <w:p>
            <w:pPr>
              <w:pStyle w:val="Normal"/>
              <w:pBdr/>
              <w:ind w:left="43" w:right="43" w:hanging="0"/>
              <w:jc w:val="right"/>
              <w:rPr>
                <w:color w:val="000000"/>
              </w:rPr>
            </w:pPr>
            <w:r>
              <w:rPr>
                <w:color w:val="000000"/>
              </w:rPr>
              <w:t>14</w:t>
            </w:r>
          </w:p>
        </w:tc>
        <w:tc>
          <w:tcPr>
            <w:tcW w:w="2340" w:type="dxa"/>
            <w:tcBorders/>
            <w:shd w:fill="auto" w:val="clear"/>
          </w:tcPr>
          <w:p>
            <w:pPr>
              <w:pStyle w:val="Normal"/>
              <w:pBdr/>
              <w:ind w:left="43" w:right="43" w:hanging="0"/>
              <w:jc w:val="right"/>
              <w:rPr>
                <w:color w:val="000000"/>
              </w:rPr>
            </w:pPr>
            <w:r>
              <w:rPr>
                <w:color w:val="000000"/>
              </w:rPr>
              <w:t>15</w:t>
            </w:r>
          </w:p>
        </w:tc>
      </w:tr>
      <w:tr>
        <w:trPr/>
        <w:tc>
          <w:tcPr>
            <w:tcW w:w="2339" w:type="dxa"/>
            <w:tcBorders/>
            <w:shd w:fill="auto" w:val="clear"/>
          </w:tcPr>
          <w:p>
            <w:pPr>
              <w:pStyle w:val="Normal"/>
              <w:pBdr/>
              <w:ind w:left="43" w:right="43" w:hanging="0"/>
              <w:rPr>
                <w:color w:val="000000"/>
              </w:rPr>
            </w:pPr>
            <w:r>
              <w:rPr>
                <w:color w:val="000000"/>
              </w:rPr>
              <w:t>Cayman Brac</w:t>
            </w:r>
          </w:p>
        </w:tc>
        <w:tc>
          <w:tcPr>
            <w:tcW w:w="2340" w:type="dxa"/>
            <w:tcBorders/>
            <w:shd w:fill="auto" w:val="clear"/>
          </w:tcPr>
          <w:p>
            <w:pPr>
              <w:pStyle w:val="Normal"/>
              <w:pBdr/>
              <w:ind w:left="43" w:right="43" w:hanging="0"/>
              <w:jc w:val="right"/>
              <w:rPr>
                <w:color w:val="000000"/>
              </w:rPr>
            </w:pPr>
            <w:r>
              <w:rPr>
                <w:color w:val="000000"/>
              </w:rPr>
              <w:t>15</w:t>
            </w:r>
          </w:p>
        </w:tc>
        <w:tc>
          <w:tcPr>
            <w:tcW w:w="2340" w:type="dxa"/>
            <w:tcBorders/>
            <w:shd w:fill="auto" w:val="clear"/>
          </w:tcPr>
          <w:p>
            <w:pPr>
              <w:pStyle w:val="Normal"/>
              <w:pBdr/>
              <w:ind w:left="43" w:right="43" w:hanging="0"/>
              <w:jc w:val="right"/>
              <w:rPr>
                <w:color w:val="000000"/>
              </w:rPr>
            </w:pPr>
            <w:r>
              <w:rPr>
                <w:color w:val="000000"/>
              </w:rPr>
              <w:t>18</w:t>
            </w:r>
          </w:p>
        </w:tc>
        <w:tc>
          <w:tcPr>
            <w:tcW w:w="2340" w:type="dxa"/>
            <w:tcBorders/>
            <w:shd w:fill="auto" w:val="clear"/>
          </w:tcPr>
          <w:p>
            <w:pPr>
              <w:pStyle w:val="Normal"/>
              <w:pBdr/>
              <w:ind w:left="43" w:right="43" w:hanging="0"/>
              <w:jc w:val="right"/>
              <w:rPr>
                <w:color w:val="000000"/>
              </w:rPr>
            </w:pPr>
            <w:r>
              <w:rPr>
                <w:color w:val="000000"/>
              </w:rPr>
              <w:t>17</w:t>
            </w:r>
          </w:p>
        </w:tc>
      </w:tr>
      <w:tr>
        <w:trPr/>
        <w:tc>
          <w:tcPr>
            <w:tcW w:w="2339" w:type="dxa"/>
            <w:tcBorders/>
            <w:shd w:fill="auto" w:val="clear"/>
          </w:tcPr>
          <w:p>
            <w:pPr>
              <w:pStyle w:val="Normal"/>
              <w:pBdr/>
              <w:ind w:left="43" w:right="43" w:hanging="0"/>
              <w:rPr>
                <w:color w:val="000000"/>
              </w:rPr>
            </w:pPr>
            <w:r>
              <w:rPr>
                <w:color w:val="000000"/>
              </w:rPr>
              <w:t>Eleuthera</w:t>
            </w:r>
          </w:p>
        </w:tc>
        <w:tc>
          <w:tcPr>
            <w:tcW w:w="2340" w:type="dxa"/>
            <w:tcBorders/>
            <w:shd w:fill="auto" w:val="clear"/>
          </w:tcPr>
          <w:p>
            <w:pPr>
              <w:pStyle w:val="Normal"/>
              <w:pBdr/>
              <w:ind w:left="43" w:right="43" w:hanging="0"/>
              <w:jc w:val="right"/>
              <w:rPr>
                <w:color w:val="000000"/>
              </w:rPr>
            </w:pPr>
            <w:r>
              <w:rPr>
                <w:color w:val="000000"/>
              </w:rPr>
              <w:t>22</w:t>
            </w:r>
          </w:p>
        </w:tc>
        <w:tc>
          <w:tcPr>
            <w:tcW w:w="2340" w:type="dxa"/>
            <w:tcBorders/>
            <w:shd w:fill="auto" w:val="clear"/>
          </w:tcPr>
          <w:p>
            <w:pPr>
              <w:pStyle w:val="Normal"/>
              <w:pBdr/>
              <w:ind w:left="43" w:right="43" w:hanging="0"/>
              <w:jc w:val="right"/>
              <w:rPr>
                <w:color w:val="000000"/>
              </w:rPr>
            </w:pPr>
            <w:r>
              <w:rPr>
                <w:color w:val="000000"/>
              </w:rPr>
              <w:t>25</w:t>
            </w:r>
          </w:p>
        </w:tc>
        <w:tc>
          <w:tcPr>
            <w:tcW w:w="2340" w:type="dxa"/>
            <w:tcBorders/>
            <w:shd w:fill="auto" w:val="clear"/>
          </w:tcPr>
          <w:p>
            <w:pPr>
              <w:pStyle w:val="Normal"/>
              <w:pBdr/>
              <w:ind w:left="43" w:right="43" w:hanging="0"/>
              <w:jc w:val="right"/>
              <w:rPr>
                <w:color w:val="000000"/>
              </w:rPr>
            </w:pPr>
            <w:r>
              <w:rPr>
                <w:color w:val="000000"/>
              </w:rPr>
              <w:t>9</w:t>
            </w:r>
          </w:p>
        </w:tc>
      </w:tr>
      <w:tr>
        <w:trPr/>
        <w:tc>
          <w:tcPr>
            <w:tcW w:w="2339" w:type="dxa"/>
            <w:tcBorders/>
            <w:shd w:fill="auto" w:val="clear"/>
          </w:tcPr>
          <w:p>
            <w:pPr>
              <w:pStyle w:val="Normal"/>
              <w:pBdr/>
              <w:ind w:left="43" w:right="43" w:hanging="0"/>
              <w:rPr>
                <w:color w:val="000000"/>
              </w:rPr>
            </w:pPr>
            <w:r>
              <w:rPr>
                <w:color w:val="000000"/>
              </w:rPr>
              <w:t>Little Cayman</w:t>
            </w:r>
          </w:p>
        </w:tc>
        <w:tc>
          <w:tcPr>
            <w:tcW w:w="2340" w:type="dxa"/>
            <w:tcBorders/>
            <w:shd w:fill="auto" w:val="clear"/>
          </w:tcPr>
          <w:p>
            <w:pPr>
              <w:pStyle w:val="Normal"/>
              <w:pBdr/>
              <w:ind w:left="43" w:right="43" w:hanging="0"/>
              <w:jc w:val="right"/>
              <w:rPr>
                <w:color w:val="000000"/>
              </w:rPr>
            </w:pPr>
            <w:r>
              <w:rPr>
                <w:color w:val="000000"/>
              </w:rPr>
              <w:t>17</w:t>
            </w:r>
          </w:p>
        </w:tc>
        <w:tc>
          <w:tcPr>
            <w:tcW w:w="2340" w:type="dxa"/>
            <w:tcBorders/>
            <w:shd w:fill="auto" w:val="clear"/>
          </w:tcPr>
          <w:p>
            <w:pPr>
              <w:pStyle w:val="Normal"/>
              <w:pBdr/>
              <w:ind w:left="43" w:right="43" w:hanging="0"/>
              <w:jc w:val="right"/>
              <w:rPr>
                <w:color w:val="000000"/>
              </w:rPr>
            </w:pPr>
            <w:r>
              <w:rPr>
                <w:color w:val="000000"/>
              </w:rPr>
              <w:t>12</w:t>
            </w:r>
          </w:p>
        </w:tc>
        <w:tc>
          <w:tcPr>
            <w:tcW w:w="2340" w:type="dxa"/>
            <w:tcBorders/>
            <w:shd w:fill="auto" w:val="clear"/>
          </w:tcPr>
          <w:p>
            <w:pPr>
              <w:pStyle w:val="Normal"/>
              <w:pBdr/>
              <w:ind w:left="43" w:right="43" w:hanging="0"/>
              <w:jc w:val="right"/>
              <w:rPr>
                <w:color w:val="000000"/>
              </w:rPr>
            </w:pPr>
            <w:r>
              <w:rPr>
                <w:color w:val="000000"/>
              </w:rPr>
              <w:t>16</w:t>
            </w:r>
          </w:p>
        </w:tc>
      </w:tr>
      <w:tr>
        <w:trPr/>
        <w:tc>
          <w:tcPr>
            <w:tcW w:w="2339" w:type="dxa"/>
            <w:tcBorders/>
            <w:shd w:fill="auto" w:val="clear"/>
          </w:tcPr>
          <w:p>
            <w:pPr>
              <w:pStyle w:val="Normal"/>
              <w:pBdr/>
              <w:ind w:left="43" w:right="43" w:hanging="0"/>
              <w:rPr>
                <w:color w:val="000000"/>
              </w:rPr>
            </w:pPr>
            <w:r>
              <w:rPr>
                <w:color w:val="000000"/>
              </w:rPr>
              <w:t>Long Island</w:t>
            </w:r>
          </w:p>
        </w:tc>
        <w:tc>
          <w:tcPr>
            <w:tcW w:w="2340" w:type="dxa"/>
            <w:tcBorders/>
            <w:shd w:fill="auto" w:val="clear"/>
          </w:tcPr>
          <w:p>
            <w:pPr>
              <w:pStyle w:val="Normal"/>
              <w:pBdr/>
              <w:ind w:left="43" w:right="43" w:hanging="0"/>
              <w:jc w:val="right"/>
              <w:rPr>
                <w:color w:val="000000"/>
              </w:rPr>
            </w:pPr>
            <w:r>
              <w:rPr>
                <w:color w:val="000000"/>
              </w:rPr>
              <w:t>26</w:t>
            </w:r>
          </w:p>
        </w:tc>
        <w:tc>
          <w:tcPr>
            <w:tcW w:w="2340" w:type="dxa"/>
            <w:tcBorders/>
            <w:shd w:fill="auto" w:val="clear"/>
          </w:tcPr>
          <w:p>
            <w:pPr>
              <w:pStyle w:val="Normal"/>
              <w:pBdr/>
              <w:ind w:left="43" w:right="43" w:hanging="0"/>
              <w:jc w:val="right"/>
              <w:rPr>
                <w:color w:val="000000"/>
              </w:rPr>
            </w:pPr>
            <w:r>
              <w:rPr>
                <w:color w:val="000000"/>
              </w:rPr>
              <w:t>14</w:t>
            </w:r>
          </w:p>
        </w:tc>
        <w:tc>
          <w:tcPr>
            <w:tcW w:w="2340" w:type="dxa"/>
            <w:tcBorders/>
            <w:shd w:fill="auto" w:val="clear"/>
          </w:tcPr>
          <w:p>
            <w:pPr>
              <w:pStyle w:val="Normal"/>
              <w:pBdr/>
              <w:ind w:left="43" w:right="43" w:hanging="0"/>
              <w:jc w:val="right"/>
              <w:rPr>
                <w:color w:val="000000"/>
              </w:rPr>
            </w:pPr>
            <w:r>
              <w:rPr>
                <w:color w:val="000000"/>
              </w:rPr>
              <w:t>13</w:t>
            </w:r>
          </w:p>
        </w:tc>
      </w:tr>
      <w:tr>
        <w:trPr/>
        <w:tc>
          <w:tcPr>
            <w:tcW w:w="2339" w:type="dxa"/>
            <w:tcBorders/>
            <w:shd w:fill="auto" w:val="clear"/>
          </w:tcPr>
          <w:p>
            <w:pPr>
              <w:pStyle w:val="Normal"/>
              <w:pBdr/>
              <w:ind w:left="43" w:right="43" w:hanging="0"/>
              <w:rPr>
                <w:color w:val="000000"/>
              </w:rPr>
            </w:pPr>
            <w:r>
              <w:rPr>
                <w:color w:val="000000"/>
              </w:rPr>
              <w:t>North Andros</w:t>
            </w:r>
          </w:p>
        </w:tc>
        <w:tc>
          <w:tcPr>
            <w:tcW w:w="2340" w:type="dxa"/>
            <w:tcBorders/>
            <w:shd w:fill="auto" w:val="clear"/>
          </w:tcPr>
          <w:p>
            <w:pPr>
              <w:pStyle w:val="Normal"/>
              <w:pBdr/>
              <w:ind w:left="43" w:right="43" w:hanging="0"/>
              <w:jc w:val="right"/>
              <w:rPr>
                <w:color w:val="000000"/>
              </w:rPr>
            </w:pPr>
            <w:r>
              <w:rPr>
                <w:color w:val="000000"/>
              </w:rPr>
              <w:t>9</w:t>
            </w:r>
          </w:p>
        </w:tc>
        <w:tc>
          <w:tcPr>
            <w:tcW w:w="2340" w:type="dxa"/>
            <w:tcBorders/>
            <w:shd w:fill="auto" w:val="clear"/>
          </w:tcPr>
          <w:p>
            <w:pPr>
              <w:pStyle w:val="Normal"/>
              <w:pBdr/>
              <w:ind w:left="43" w:right="43" w:hanging="0"/>
              <w:jc w:val="right"/>
              <w:rPr>
                <w:color w:val="000000"/>
              </w:rPr>
            </w:pPr>
            <w:r>
              <w:rPr>
                <w:color w:val="000000"/>
              </w:rPr>
              <w:t>9</w:t>
            </w:r>
          </w:p>
        </w:tc>
        <w:tc>
          <w:tcPr>
            <w:tcW w:w="2340" w:type="dxa"/>
            <w:tcBorders/>
            <w:shd w:fill="auto" w:val="clear"/>
          </w:tcPr>
          <w:p>
            <w:pPr>
              <w:pStyle w:val="Normal"/>
              <w:pBdr/>
              <w:ind w:left="43" w:right="43" w:hanging="0"/>
              <w:jc w:val="right"/>
              <w:rPr>
                <w:color w:val="000000"/>
              </w:rPr>
            </w:pPr>
            <w:r>
              <w:rPr>
                <w:color w:val="000000"/>
              </w:rPr>
              <w:t>10</w:t>
            </w:r>
          </w:p>
        </w:tc>
      </w:tr>
      <w:tr>
        <w:trPr/>
        <w:tc>
          <w:tcPr>
            <w:tcW w:w="2339" w:type="dxa"/>
            <w:tcBorders/>
            <w:shd w:fill="auto" w:val="clear"/>
          </w:tcPr>
          <w:p>
            <w:pPr>
              <w:pStyle w:val="Normal"/>
              <w:pBdr/>
              <w:ind w:left="43" w:right="43" w:hanging="0"/>
              <w:rPr>
                <w:color w:val="000000"/>
              </w:rPr>
            </w:pPr>
            <w:r>
              <w:rPr>
                <w:color w:val="000000"/>
              </w:rPr>
              <w:t>Ragged Island</w:t>
            </w:r>
          </w:p>
        </w:tc>
        <w:tc>
          <w:tcPr>
            <w:tcW w:w="2340" w:type="dxa"/>
            <w:tcBorders/>
            <w:shd w:fill="auto" w:val="clear"/>
          </w:tcPr>
          <w:p>
            <w:pPr>
              <w:pStyle w:val="Normal"/>
              <w:pBdr/>
              <w:ind w:left="43" w:right="43" w:hanging="0"/>
              <w:jc w:val="right"/>
              <w:rPr>
                <w:color w:val="000000"/>
              </w:rPr>
            </w:pPr>
            <w:r>
              <w:rPr>
                <w:color w:val="000000"/>
              </w:rPr>
              <w:t>18</w:t>
            </w:r>
          </w:p>
        </w:tc>
        <w:tc>
          <w:tcPr>
            <w:tcW w:w="2340" w:type="dxa"/>
            <w:tcBorders/>
            <w:shd w:fill="auto" w:val="clear"/>
          </w:tcPr>
          <w:p>
            <w:pPr>
              <w:pStyle w:val="Normal"/>
              <w:pBdr/>
              <w:ind w:left="43" w:right="43" w:hanging="0"/>
              <w:jc w:val="right"/>
              <w:rPr>
                <w:color w:val="000000"/>
              </w:rPr>
            </w:pPr>
            <w:r>
              <w:rPr>
                <w:color w:val="000000"/>
              </w:rPr>
              <w:t>15</w:t>
            </w:r>
          </w:p>
        </w:tc>
        <w:tc>
          <w:tcPr>
            <w:tcW w:w="2340" w:type="dxa"/>
            <w:tcBorders/>
            <w:shd w:fill="auto" w:val="clear"/>
          </w:tcPr>
          <w:p>
            <w:pPr>
              <w:pStyle w:val="Normal"/>
              <w:pBdr/>
              <w:ind w:left="43" w:right="43" w:hanging="0"/>
              <w:jc w:val="right"/>
              <w:rPr>
                <w:color w:val="000000"/>
              </w:rPr>
            </w:pPr>
            <w:r>
              <w:rPr>
                <w:color w:val="000000"/>
              </w:rPr>
              <w:t>17</w:t>
            </w:r>
          </w:p>
        </w:tc>
      </w:tr>
      <w:tr>
        <w:trPr/>
        <w:tc>
          <w:tcPr>
            <w:tcW w:w="2339" w:type="dxa"/>
            <w:tcBorders/>
            <w:shd w:fill="auto" w:val="clear"/>
          </w:tcPr>
          <w:p>
            <w:pPr>
              <w:pStyle w:val="Normal"/>
              <w:pBdr/>
              <w:ind w:left="43" w:right="43" w:hanging="0"/>
              <w:rPr>
                <w:color w:val="000000"/>
              </w:rPr>
            </w:pPr>
            <w:r>
              <w:rPr>
                <w:color w:val="000000"/>
              </w:rPr>
              <w:t>South Andros</w:t>
            </w:r>
          </w:p>
        </w:tc>
        <w:tc>
          <w:tcPr>
            <w:tcW w:w="2340" w:type="dxa"/>
            <w:tcBorders/>
            <w:shd w:fill="auto" w:val="clear"/>
          </w:tcPr>
          <w:p>
            <w:pPr>
              <w:pStyle w:val="Normal"/>
              <w:pBdr/>
              <w:ind w:left="43" w:right="43" w:hanging="0"/>
              <w:jc w:val="right"/>
              <w:rPr>
                <w:color w:val="000000"/>
              </w:rPr>
            </w:pPr>
            <w:r>
              <w:rPr>
                <w:color w:val="000000"/>
              </w:rPr>
              <w:t>10</w:t>
            </w:r>
          </w:p>
        </w:tc>
        <w:tc>
          <w:tcPr>
            <w:tcW w:w="2340" w:type="dxa"/>
            <w:tcBorders/>
            <w:shd w:fill="auto" w:val="clear"/>
          </w:tcPr>
          <w:p>
            <w:pPr>
              <w:pStyle w:val="Normal"/>
              <w:pBdr/>
              <w:ind w:left="43" w:right="43" w:hanging="0"/>
              <w:jc w:val="right"/>
              <w:rPr>
                <w:color w:val="000000"/>
              </w:rPr>
            </w:pPr>
            <w:r>
              <w:rPr>
                <w:color w:val="000000"/>
              </w:rPr>
              <w:t>9</w:t>
            </w:r>
          </w:p>
        </w:tc>
        <w:tc>
          <w:tcPr>
            <w:tcW w:w="2340" w:type="dxa"/>
            <w:tcBorders/>
            <w:shd w:fill="auto" w:val="clear"/>
          </w:tcPr>
          <w:p>
            <w:pPr>
              <w:pStyle w:val="Normal"/>
              <w:pBdr/>
              <w:ind w:left="43" w:right="43" w:hanging="0"/>
              <w:jc w:val="right"/>
              <w:rPr>
                <w:color w:val="000000"/>
              </w:rPr>
            </w:pPr>
            <w:r>
              <w:rPr>
                <w:color w:val="000000"/>
              </w:rPr>
              <w:t>12</w:t>
            </w:r>
          </w:p>
        </w:tc>
      </w:tr>
    </w:tbl>
    <w:p>
      <w:pPr>
        <w:pStyle w:val="Normal"/>
        <w:pBdr/>
        <w:rPr>
          <w:color w:val="000000"/>
        </w:rPr>
      </w:pPr>
      <w:r>
        <w:rPr>
          <w:color w:val="000000"/>
        </w:rPr>
        <w:t>[suptab:counts]</w:t>
      </w:r>
    </w:p>
    <w:p>
      <w:pPr>
        <w:pStyle w:val="Normal"/>
        <w:rPr/>
      </w:pPr>
      <w:r>
        <w:rPr/>
        <w:t>Locations of the sampling sites across islands, with mean principal component scores per site.</w:t>
      </w:r>
    </w:p>
    <w:tbl>
      <w:tblPr>
        <w:tblStyle w:val="a1"/>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169"/>
        <w:gridCol w:w="1170"/>
        <w:gridCol w:w="1170"/>
        <w:gridCol w:w="1170"/>
        <w:gridCol w:w="1170"/>
        <w:gridCol w:w="1170"/>
        <w:gridCol w:w="1170"/>
        <w:gridCol w:w="1170"/>
      </w:tblGrid>
      <w:tr>
        <w:trPr/>
        <w:tc>
          <w:tcPr>
            <w:tcW w:w="1169" w:type="dxa"/>
            <w:tcBorders/>
            <w:shd w:fill="auto" w:val="clear"/>
          </w:tcPr>
          <w:p>
            <w:pPr>
              <w:pStyle w:val="Normal"/>
              <w:pBdr/>
              <w:ind w:left="43" w:right="43" w:hanging="0"/>
              <w:rPr>
                <w:b/>
                <w:b/>
                <w:color w:val="000000"/>
              </w:rPr>
            </w:pPr>
            <w:r>
              <w:rPr>
                <w:b/>
                <w:color w:val="000000"/>
              </w:rPr>
              <w:t>Island</w:t>
            </w:r>
          </w:p>
        </w:tc>
        <w:tc>
          <w:tcPr>
            <w:tcW w:w="1170" w:type="dxa"/>
            <w:tcBorders/>
            <w:shd w:fill="auto" w:val="clear"/>
          </w:tcPr>
          <w:p>
            <w:pPr>
              <w:pStyle w:val="Normal"/>
              <w:pBdr/>
              <w:ind w:left="43" w:right="43" w:hanging="0"/>
              <w:jc w:val="right"/>
              <w:rPr>
                <w:b/>
                <w:b/>
                <w:color w:val="000000"/>
              </w:rPr>
            </w:pPr>
            <w:r>
              <w:rPr>
                <w:b/>
                <w:color w:val="000000"/>
              </w:rPr>
              <w:t>Longitude</w:t>
            </w:r>
          </w:p>
        </w:tc>
        <w:tc>
          <w:tcPr>
            <w:tcW w:w="1170" w:type="dxa"/>
            <w:tcBorders/>
            <w:shd w:fill="auto" w:val="clear"/>
          </w:tcPr>
          <w:p>
            <w:pPr>
              <w:pStyle w:val="Normal"/>
              <w:pBdr/>
              <w:ind w:left="43" w:right="43" w:hanging="0"/>
              <w:jc w:val="right"/>
              <w:rPr>
                <w:b/>
                <w:b/>
                <w:color w:val="000000"/>
              </w:rPr>
            </w:pPr>
            <w:r>
              <w:rPr>
                <w:b/>
                <w:color w:val="000000"/>
              </w:rPr>
              <w:t>Latitude</w:t>
            </w:r>
          </w:p>
        </w:tc>
        <w:tc>
          <w:tcPr>
            <w:tcW w:w="1170" w:type="dxa"/>
            <w:tcBorders/>
            <w:shd w:fill="auto" w:val="clear"/>
          </w:tcPr>
          <w:p>
            <w:pPr>
              <w:pStyle w:val="Normal"/>
              <w:pBdr/>
              <w:ind w:left="43" w:right="43" w:hanging="0"/>
              <w:rPr>
                <w:b/>
                <w:b/>
                <w:color w:val="000000"/>
              </w:rPr>
            </w:pPr>
            <w:r>
              <w:rPr>
                <w:b/>
                <w:color w:val="000000"/>
              </w:rPr>
              <w:t>Habitat</w:t>
            </w:r>
          </w:p>
        </w:tc>
        <w:tc>
          <w:tcPr>
            <w:tcW w:w="1170" w:type="dxa"/>
            <w:tcBorders/>
            <w:shd w:fill="auto" w:val="clear"/>
          </w:tcPr>
          <w:p>
            <w:pPr>
              <w:pStyle w:val="Normal"/>
              <w:pBdr/>
              <w:ind w:left="43" w:right="43" w:hanging="0"/>
              <w:jc w:val="right"/>
              <w:rPr>
                <w:b/>
                <w:b/>
                <w:color w:val="000000"/>
              </w:rPr>
            </w:pPr>
            <w:r>
              <w:rPr>
                <w:b/>
                <w:color w:val="000000"/>
              </w:rPr>
              <w:t>PC1</w:t>
            </w:r>
          </w:p>
        </w:tc>
        <w:tc>
          <w:tcPr>
            <w:tcW w:w="1170" w:type="dxa"/>
            <w:tcBorders/>
            <w:shd w:fill="auto" w:val="clear"/>
          </w:tcPr>
          <w:p>
            <w:pPr>
              <w:pStyle w:val="Normal"/>
              <w:pBdr/>
              <w:ind w:left="43" w:right="43" w:hanging="0"/>
              <w:jc w:val="right"/>
              <w:rPr>
                <w:b/>
                <w:b/>
                <w:color w:val="000000"/>
              </w:rPr>
            </w:pPr>
            <w:r>
              <w:rPr>
                <w:b/>
                <w:color w:val="000000"/>
              </w:rPr>
              <w:t>PC2</w:t>
            </w:r>
          </w:p>
        </w:tc>
        <w:tc>
          <w:tcPr>
            <w:tcW w:w="1170" w:type="dxa"/>
            <w:tcBorders/>
            <w:shd w:fill="auto" w:val="clear"/>
          </w:tcPr>
          <w:p>
            <w:pPr>
              <w:pStyle w:val="Normal"/>
              <w:pBdr/>
              <w:ind w:left="43" w:right="43" w:hanging="0"/>
              <w:jc w:val="right"/>
              <w:rPr>
                <w:b/>
                <w:b/>
                <w:color w:val="000000"/>
              </w:rPr>
            </w:pPr>
            <w:r>
              <w:rPr>
                <w:b/>
                <w:color w:val="000000"/>
              </w:rPr>
              <w:t>PC3</w:t>
            </w:r>
          </w:p>
        </w:tc>
        <w:tc>
          <w:tcPr>
            <w:tcW w:w="1170" w:type="dxa"/>
            <w:tcBorders/>
            <w:shd w:fill="auto" w:val="clear"/>
          </w:tcPr>
          <w:p>
            <w:pPr>
              <w:pStyle w:val="Normal"/>
              <w:pBdr/>
              <w:ind w:left="43" w:right="43" w:hanging="0"/>
              <w:jc w:val="right"/>
              <w:rPr>
                <w:b/>
                <w:b/>
                <w:color w:val="000000"/>
              </w:rPr>
            </w:pPr>
            <w:r>
              <w:rPr>
                <w:b/>
                <w:color w:val="000000"/>
              </w:rPr>
              <w:t>PC4</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-77.7256</w:t>
            </w:r>
          </w:p>
        </w:tc>
        <w:tc>
          <w:tcPr>
            <w:tcW w:w="1170" w:type="dxa"/>
            <w:tcBorders/>
            <w:shd w:fill="auto" w:val="clear"/>
          </w:tcPr>
          <w:p>
            <w:pPr>
              <w:pStyle w:val="Normal"/>
              <w:pBdr/>
              <w:ind w:left="43" w:right="43" w:hanging="0"/>
              <w:jc w:val="right"/>
              <w:rPr>
                <w:color w:val="000000"/>
              </w:rPr>
            </w:pPr>
            <w:r>
              <w:rPr>
                <w:color w:val="000000"/>
              </w:rPr>
              <w:t>26.9083</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-5.4905</w:t>
            </w:r>
          </w:p>
        </w:tc>
        <w:tc>
          <w:tcPr>
            <w:tcW w:w="1170" w:type="dxa"/>
            <w:tcBorders/>
            <w:shd w:fill="auto" w:val="clear"/>
          </w:tcPr>
          <w:p>
            <w:pPr>
              <w:pStyle w:val="Normal"/>
              <w:pBdr/>
              <w:ind w:left="43" w:right="43" w:hanging="0"/>
              <w:jc w:val="right"/>
              <w:rPr>
                <w:color w:val="000000"/>
              </w:rPr>
            </w:pPr>
            <w:r>
              <w:rPr>
                <w:color w:val="000000"/>
              </w:rPr>
              <w:t>1.3541</w:t>
            </w:r>
          </w:p>
        </w:tc>
        <w:tc>
          <w:tcPr>
            <w:tcW w:w="1170" w:type="dxa"/>
            <w:tcBorders/>
            <w:shd w:fill="auto" w:val="clear"/>
          </w:tcPr>
          <w:p>
            <w:pPr>
              <w:pStyle w:val="Normal"/>
              <w:pBdr/>
              <w:ind w:left="43" w:right="43" w:hanging="0"/>
              <w:jc w:val="right"/>
              <w:rPr>
                <w:color w:val="000000"/>
              </w:rPr>
            </w:pPr>
            <w:r>
              <w:rPr>
                <w:color w:val="000000"/>
              </w:rPr>
              <w:t>-0.4741</w:t>
            </w:r>
          </w:p>
        </w:tc>
        <w:tc>
          <w:tcPr>
            <w:tcW w:w="1170" w:type="dxa"/>
            <w:tcBorders/>
            <w:shd w:fill="auto" w:val="clear"/>
          </w:tcPr>
          <w:p>
            <w:pPr>
              <w:pStyle w:val="Normal"/>
              <w:pBdr/>
              <w:ind w:left="43" w:right="43" w:hanging="0"/>
              <w:jc w:val="right"/>
              <w:rPr>
                <w:color w:val="000000"/>
              </w:rPr>
            </w:pPr>
            <w:r>
              <w:rPr>
                <w:color w:val="000000"/>
              </w:rPr>
              <w:t>0.0083</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-77.5800</w:t>
            </w:r>
          </w:p>
        </w:tc>
        <w:tc>
          <w:tcPr>
            <w:tcW w:w="1170" w:type="dxa"/>
            <w:tcBorders/>
            <w:shd w:fill="auto" w:val="clear"/>
          </w:tcPr>
          <w:p>
            <w:pPr>
              <w:pStyle w:val="Normal"/>
              <w:pBdr/>
              <w:ind w:left="43" w:right="43" w:hanging="0"/>
              <w:jc w:val="right"/>
              <w:rPr>
                <w:color w:val="000000"/>
              </w:rPr>
            </w:pPr>
            <w:r>
              <w:rPr>
                <w:color w:val="000000"/>
              </w:rPr>
              <w:t>26.9020</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1.8633</w:t>
            </w:r>
          </w:p>
        </w:tc>
        <w:tc>
          <w:tcPr>
            <w:tcW w:w="1170" w:type="dxa"/>
            <w:tcBorders/>
            <w:shd w:fill="auto" w:val="clear"/>
          </w:tcPr>
          <w:p>
            <w:pPr>
              <w:pStyle w:val="Normal"/>
              <w:pBdr/>
              <w:ind w:left="43" w:right="43" w:hanging="0"/>
              <w:jc w:val="right"/>
              <w:rPr>
                <w:color w:val="000000"/>
              </w:rPr>
            </w:pPr>
            <w:r>
              <w:rPr>
                <w:color w:val="000000"/>
              </w:rPr>
              <w:t>0.0365</w:t>
            </w:r>
          </w:p>
        </w:tc>
        <w:tc>
          <w:tcPr>
            <w:tcW w:w="1170" w:type="dxa"/>
            <w:tcBorders/>
            <w:shd w:fill="auto" w:val="clear"/>
          </w:tcPr>
          <w:p>
            <w:pPr>
              <w:pStyle w:val="Normal"/>
              <w:pBdr/>
              <w:ind w:left="43" w:right="43" w:hanging="0"/>
              <w:jc w:val="right"/>
              <w:rPr>
                <w:color w:val="000000"/>
              </w:rPr>
            </w:pPr>
            <w:r>
              <w:rPr>
                <w:color w:val="000000"/>
              </w:rPr>
              <w:t>-0.4475</w:t>
            </w:r>
          </w:p>
        </w:tc>
        <w:tc>
          <w:tcPr>
            <w:tcW w:w="1170" w:type="dxa"/>
            <w:tcBorders/>
            <w:shd w:fill="auto" w:val="clear"/>
          </w:tcPr>
          <w:p>
            <w:pPr>
              <w:pStyle w:val="Normal"/>
              <w:pBdr/>
              <w:ind w:left="43" w:right="43" w:hanging="0"/>
              <w:jc w:val="right"/>
              <w:rPr>
                <w:color w:val="000000"/>
              </w:rPr>
            </w:pPr>
            <w:r>
              <w:rPr>
                <w:color w:val="000000"/>
              </w:rPr>
              <w:t>0.0033</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-77.5763</w:t>
            </w:r>
          </w:p>
        </w:tc>
        <w:tc>
          <w:tcPr>
            <w:tcW w:w="1170" w:type="dxa"/>
            <w:tcBorders/>
            <w:shd w:fill="auto" w:val="clear"/>
          </w:tcPr>
          <w:p>
            <w:pPr>
              <w:pStyle w:val="Normal"/>
              <w:pBdr/>
              <w:ind w:left="43" w:right="43" w:hanging="0"/>
              <w:jc w:val="right"/>
              <w:rPr>
                <w:color w:val="000000"/>
              </w:rPr>
            </w:pPr>
            <w:r>
              <w:rPr>
                <w:color w:val="000000"/>
              </w:rPr>
              <w:t>26.9128</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-1.6738</w:t>
            </w:r>
          </w:p>
        </w:tc>
        <w:tc>
          <w:tcPr>
            <w:tcW w:w="1170" w:type="dxa"/>
            <w:tcBorders/>
            <w:shd w:fill="auto" w:val="clear"/>
          </w:tcPr>
          <w:p>
            <w:pPr>
              <w:pStyle w:val="Normal"/>
              <w:pBdr/>
              <w:ind w:left="43" w:right="43" w:hanging="0"/>
              <w:jc w:val="right"/>
              <w:rPr>
                <w:color w:val="000000"/>
              </w:rPr>
            </w:pPr>
            <w:r>
              <w:rPr>
                <w:color w:val="000000"/>
              </w:rPr>
              <w:t>-1.7793</w:t>
            </w:r>
          </w:p>
        </w:tc>
        <w:tc>
          <w:tcPr>
            <w:tcW w:w="1170" w:type="dxa"/>
            <w:tcBorders/>
            <w:shd w:fill="auto" w:val="clear"/>
          </w:tcPr>
          <w:p>
            <w:pPr>
              <w:pStyle w:val="Normal"/>
              <w:pBdr/>
              <w:ind w:left="43" w:right="43" w:hanging="0"/>
              <w:jc w:val="right"/>
              <w:rPr>
                <w:color w:val="000000"/>
              </w:rPr>
            </w:pPr>
            <w:r>
              <w:rPr>
                <w:color w:val="000000"/>
              </w:rPr>
              <w:t>-0.0499</w:t>
            </w:r>
          </w:p>
        </w:tc>
        <w:tc>
          <w:tcPr>
            <w:tcW w:w="1170" w:type="dxa"/>
            <w:tcBorders/>
            <w:shd w:fill="auto" w:val="clear"/>
          </w:tcPr>
          <w:p>
            <w:pPr>
              <w:pStyle w:val="Normal"/>
              <w:pBdr/>
              <w:ind w:left="43" w:right="43" w:hanging="0"/>
              <w:jc w:val="right"/>
              <w:rPr>
                <w:color w:val="000000"/>
              </w:rPr>
            </w:pPr>
            <w:r>
              <w:rPr>
                <w:color w:val="000000"/>
              </w:rPr>
              <w:t>0.0012</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-77.1784</w:t>
            </w:r>
          </w:p>
        </w:tc>
        <w:tc>
          <w:tcPr>
            <w:tcW w:w="1170" w:type="dxa"/>
            <w:tcBorders/>
            <w:shd w:fill="auto" w:val="clear"/>
          </w:tcPr>
          <w:p>
            <w:pPr>
              <w:pStyle w:val="Normal"/>
              <w:pBdr/>
              <w:ind w:left="43" w:right="43" w:hanging="0"/>
              <w:jc w:val="right"/>
              <w:rPr>
                <w:color w:val="000000"/>
              </w:rPr>
            </w:pPr>
            <w:r>
              <w:rPr>
                <w:color w:val="000000"/>
              </w:rPr>
              <w:t>26.1045</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1.1863</w:t>
            </w:r>
          </w:p>
        </w:tc>
        <w:tc>
          <w:tcPr>
            <w:tcW w:w="1170" w:type="dxa"/>
            <w:tcBorders/>
            <w:shd w:fill="auto" w:val="clear"/>
          </w:tcPr>
          <w:p>
            <w:pPr>
              <w:pStyle w:val="Normal"/>
              <w:pBdr/>
              <w:ind w:left="43" w:right="43" w:hanging="0"/>
              <w:jc w:val="right"/>
              <w:rPr>
                <w:color w:val="000000"/>
              </w:rPr>
            </w:pPr>
            <w:r>
              <w:rPr>
                <w:color w:val="000000"/>
              </w:rPr>
              <w:t>2.0408</w:t>
            </w:r>
          </w:p>
        </w:tc>
        <w:tc>
          <w:tcPr>
            <w:tcW w:w="1170" w:type="dxa"/>
            <w:tcBorders/>
            <w:shd w:fill="auto" w:val="clear"/>
          </w:tcPr>
          <w:p>
            <w:pPr>
              <w:pStyle w:val="Normal"/>
              <w:pBdr/>
              <w:ind w:left="43" w:right="43" w:hanging="0"/>
              <w:jc w:val="right"/>
              <w:rPr>
                <w:color w:val="000000"/>
              </w:rPr>
            </w:pPr>
            <w:r>
              <w:rPr>
                <w:color w:val="000000"/>
              </w:rPr>
              <w:t>-0.3468</w:t>
            </w:r>
          </w:p>
        </w:tc>
        <w:tc>
          <w:tcPr>
            <w:tcW w:w="1170" w:type="dxa"/>
            <w:tcBorders/>
            <w:shd w:fill="auto" w:val="clear"/>
          </w:tcPr>
          <w:p>
            <w:pPr>
              <w:pStyle w:val="Normal"/>
              <w:pBdr/>
              <w:ind w:left="43" w:right="43" w:hanging="0"/>
              <w:jc w:val="right"/>
              <w:rPr>
                <w:color w:val="000000"/>
              </w:rPr>
            </w:pPr>
            <w:r>
              <w:rPr>
                <w:color w:val="000000"/>
              </w:rPr>
              <w:t>0.0022</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-77.0055</w:t>
            </w:r>
          </w:p>
        </w:tc>
        <w:tc>
          <w:tcPr>
            <w:tcW w:w="1170" w:type="dxa"/>
            <w:tcBorders/>
            <w:shd w:fill="auto" w:val="clear"/>
          </w:tcPr>
          <w:p>
            <w:pPr>
              <w:pStyle w:val="Normal"/>
              <w:pBdr/>
              <w:ind w:left="43" w:right="43" w:hanging="0"/>
              <w:jc w:val="right"/>
              <w:rPr>
                <w:color w:val="000000"/>
              </w:rPr>
            </w:pPr>
            <w:r>
              <w:rPr>
                <w:color w:val="000000"/>
              </w:rPr>
              <w:t>26.3254</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-9.0319</w:t>
            </w:r>
          </w:p>
        </w:tc>
        <w:tc>
          <w:tcPr>
            <w:tcW w:w="1170" w:type="dxa"/>
            <w:tcBorders/>
            <w:shd w:fill="auto" w:val="clear"/>
          </w:tcPr>
          <w:p>
            <w:pPr>
              <w:pStyle w:val="Normal"/>
              <w:pBdr/>
              <w:ind w:left="43" w:right="43" w:hanging="0"/>
              <w:jc w:val="right"/>
              <w:rPr>
                <w:color w:val="000000"/>
              </w:rPr>
            </w:pPr>
            <w:r>
              <w:rPr>
                <w:color w:val="000000"/>
              </w:rPr>
              <w:t>-2.7460</w:t>
            </w:r>
          </w:p>
        </w:tc>
        <w:tc>
          <w:tcPr>
            <w:tcW w:w="1170" w:type="dxa"/>
            <w:tcBorders/>
            <w:shd w:fill="auto" w:val="clear"/>
          </w:tcPr>
          <w:p>
            <w:pPr>
              <w:pStyle w:val="Normal"/>
              <w:pBdr/>
              <w:ind w:left="43" w:right="43" w:hanging="0"/>
              <w:jc w:val="right"/>
              <w:rPr>
                <w:color w:val="000000"/>
              </w:rPr>
            </w:pPr>
            <w:r>
              <w:rPr>
                <w:color w:val="000000"/>
              </w:rPr>
              <w:t>0.4687</w:t>
            </w:r>
          </w:p>
        </w:tc>
        <w:tc>
          <w:tcPr>
            <w:tcW w:w="1170" w:type="dxa"/>
            <w:tcBorders/>
            <w:shd w:fill="auto" w:val="clear"/>
          </w:tcPr>
          <w:p>
            <w:pPr>
              <w:pStyle w:val="Normal"/>
              <w:pBdr/>
              <w:ind w:left="43" w:right="43" w:hanging="0"/>
              <w:jc w:val="right"/>
              <w:rPr>
                <w:color w:val="000000"/>
              </w:rPr>
            </w:pPr>
            <w:r>
              <w:rPr>
                <w:color w:val="000000"/>
              </w:rPr>
              <w:t>0.0077</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-77.0039</w:t>
            </w:r>
          </w:p>
        </w:tc>
        <w:tc>
          <w:tcPr>
            <w:tcW w:w="1170" w:type="dxa"/>
            <w:tcBorders/>
            <w:shd w:fill="auto" w:val="clear"/>
          </w:tcPr>
          <w:p>
            <w:pPr>
              <w:pStyle w:val="Normal"/>
              <w:pBdr/>
              <w:ind w:left="43" w:right="43" w:hanging="0"/>
              <w:jc w:val="right"/>
              <w:rPr>
                <w:color w:val="000000"/>
              </w:rPr>
            </w:pPr>
            <w:r>
              <w:rPr>
                <w:color w:val="000000"/>
              </w:rPr>
              <w:t>26.3170</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0.9967</w:t>
            </w:r>
          </w:p>
        </w:tc>
        <w:tc>
          <w:tcPr>
            <w:tcW w:w="1170" w:type="dxa"/>
            <w:tcBorders/>
            <w:shd w:fill="auto" w:val="clear"/>
          </w:tcPr>
          <w:p>
            <w:pPr>
              <w:pStyle w:val="Normal"/>
              <w:pBdr/>
              <w:ind w:left="43" w:right="43" w:hanging="0"/>
              <w:jc w:val="right"/>
              <w:rPr>
                <w:color w:val="000000"/>
              </w:rPr>
            </w:pPr>
            <w:r>
              <w:rPr>
                <w:color w:val="000000"/>
              </w:rPr>
              <w:t>0.5161</w:t>
            </w:r>
          </w:p>
        </w:tc>
        <w:tc>
          <w:tcPr>
            <w:tcW w:w="1170" w:type="dxa"/>
            <w:tcBorders/>
            <w:shd w:fill="auto" w:val="clear"/>
          </w:tcPr>
          <w:p>
            <w:pPr>
              <w:pStyle w:val="Normal"/>
              <w:pBdr/>
              <w:ind w:left="43" w:right="43" w:hanging="0"/>
              <w:jc w:val="right"/>
              <w:rPr>
                <w:color w:val="000000"/>
              </w:rPr>
            </w:pPr>
            <w:r>
              <w:rPr>
                <w:color w:val="000000"/>
              </w:rPr>
              <w:t>-0.0267</w:t>
            </w:r>
          </w:p>
        </w:tc>
        <w:tc>
          <w:tcPr>
            <w:tcW w:w="1170" w:type="dxa"/>
            <w:tcBorders/>
            <w:shd w:fill="auto" w:val="clear"/>
          </w:tcPr>
          <w:p>
            <w:pPr>
              <w:pStyle w:val="Normal"/>
              <w:pBdr/>
              <w:ind w:left="43" w:right="43" w:hanging="0"/>
              <w:jc w:val="right"/>
              <w:rPr>
                <w:color w:val="000000"/>
              </w:rPr>
            </w:pPr>
            <w:r>
              <w:rPr>
                <w:color w:val="000000"/>
              </w:rPr>
              <w:t>-0.0118</w:t>
            </w:r>
          </w:p>
        </w:tc>
      </w:tr>
      <w:tr>
        <w:trPr/>
        <w:tc>
          <w:tcPr>
            <w:tcW w:w="1169" w:type="dxa"/>
            <w:tcBorders/>
            <w:shd w:fill="auto" w:val="clear"/>
          </w:tcPr>
          <w:p>
            <w:pPr>
              <w:pStyle w:val="Normal"/>
              <w:pBdr/>
              <w:ind w:left="43" w:right="43" w:hanging="0"/>
              <w:rPr>
                <w:color w:val="000000"/>
              </w:rPr>
            </w:pPr>
            <w:r>
              <w:rPr>
                <w:color w:val="000000"/>
              </w:rPr>
              <w:t>Abaco</w:t>
            </w:r>
          </w:p>
        </w:tc>
        <w:tc>
          <w:tcPr>
            <w:tcW w:w="1170" w:type="dxa"/>
            <w:tcBorders/>
            <w:shd w:fill="auto" w:val="clear"/>
          </w:tcPr>
          <w:p>
            <w:pPr>
              <w:pStyle w:val="Normal"/>
              <w:pBdr/>
              <w:ind w:left="43" w:right="43" w:hanging="0"/>
              <w:jc w:val="right"/>
              <w:rPr>
                <w:color w:val="000000"/>
              </w:rPr>
            </w:pPr>
            <w:r>
              <w:rPr>
                <w:color w:val="000000"/>
              </w:rPr>
              <w:t>-76.9968</w:t>
            </w:r>
          </w:p>
        </w:tc>
        <w:tc>
          <w:tcPr>
            <w:tcW w:w="1170" w:type="dxa"/>
            <w:tcBorders/>
            <w:shd w:fill="auto" w:val="clear"/>
          </w:tcPr>
          <w:p>
            <w:pPr>
              <w:pStyle w:val="Normal"/>
              <w:pBdr/>
              <w:ind w:left="43" w:right="43" w:hanging="0"/>
              <w:jc w:val="right"/>
              <w:rPr>
                <w:color w:val="000000"/>
              </w:rPr>
            </w:pPr>
            <w:r>
              <w:rPr>
                <w:color w:val="000000"/>
              </w:rPr>
              <w:t>26.3260</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7.6077</w:t>
            </w:r>
          </w:p>
        </w:tc>
        <w:tc>
          <w:tcPr>
            <w:tcW w:w="1170" w:type="dxa"/>
            <w:tcBorders/>
            <w:shd w:fill="auto" w:val="clear"/>
          </w:tcPr>
          <w:p>
            <w:pPr>
              <w:pStyle w:val="Normal"/>
              <w:pBdr/>
              <w:ind w:left="43" w:right="43" w:hanging="0"/>
              <w:jc w:val="right"/>
              <w:rPr>
                <w:color w:val="000000"/>
              </w:rPr>
            </w:pPr>
            <w:r>
              <w:rPr>
                <w:color w:val="000000"/>
              </w:rPr>
              <w:t>0.3186</w:t>
            </w:r>
          </w:p>
        </w:tc>
        <w:tc>
          <w:tcPr>
            <w:tcW w:w="1170" w:type="dxa"/>
            <w:tcBorders/>
            <w:shd w:fill="auto" w:val="clear"/>
          </w:tcPr>
          <w:p>
            <w:pPr>
              <w:pStyle w:val="Normal"/>
              <w:pBdr/>
              <w:ind w:left="43" w:right="43" w:hanging="0"/>
              <w:jc w:val="right"/>
              <w:rPr>
                <w:color w:val="000000"/>
              </w:rPr>
            </w:pPr>
            <w:r>
              <w:rPr>
                <w:color w:val="000000"/>
              </w:rPr>
              <w:t>0.1771</w:t>
            </w:r>
          </w:p>
        </w:tc>
        <w:tc>
          <w:tcPr>
            <w:tcW w:w="1170" w:type="dxa"/>
            <w:tcBorders/>
            <w:shd w:fill="auto" w:val="clear"/>
          </w:tcPr>
          <w:p>
            <w:pPr>
              <w:pStyle w:val="Normal"/>
              <w:pBdr/>
              <w:ind w:left="43" w:right="43" w:hanging="0"/>
              <w:jc w:val="right"/>
              <w:rPr>
                <w:color w:val="000000"/>
              </w:rPr>
            </w:pPr>
            <w:r>
              <w:rPr>
                <w:color w:val="000000"/>
              </w:rPr>
              <w:t>-0.0008</w:t>
            </w:r>
          </w:p>
        </w:tc>
      </w:tr>
      <w:tr>
        <w:trPr/>
        <w:tc>
          <w:tcPr>
            <w:tcW w:w="1169" w:type="dxa"/>
            <w:tcBorders/>
            <w:shd w:fill="auto" w:val="clear"/>
          </w:tcPr>
          <w:p>
            <w:pPr>
              <w:pStyle w:val="Normal"/>
              <w:pBdr/>
              <w:ind w:left="43" w:right="43" w:hanging="0"/>
              <w:rPr>
                <w:color w:val="000000"/>
              </w:rPr>
            </w:pPr>
            <w:r>
              <w:rPr>
                <w:color w:val="000000"/>
              </w:rPr>
              <w:t>Bimini</w:t>
            </w:r>
          </w:p>
        </w:tc>
        <w:tc>
          <w:tcPr>
            <w:tcW w:w="1170" w:type="dxa"/>
            <w:tcBorders/>
            <w:shd w:fill="auto" w:val="clear"/>
          </w:tcPr>
          <w:p>
            <w:pPr>
              <w:pStyle w:val="Normal"/>
              <w:pBdr/>
              <w:ind w:left="43" w:right="43" w:hanging="0"/>
              <w:jc w:val="right"/>
              <w:rPr>
                <w:color w:val="000000"/>
              </w:rPr>
            </w:pPr>
            <w:r>
              <w:rPr>
                <w:color w:val="000000"/>
              </w:rPr>
              <w:t>-79.3022</w:t>
            </w:r>
          </w:p>
        </w:tc>
        <w:tc>
          <w:tcPr>
            <w:tcW w:w="1170" w:type="dxa"/>
            <w:tcBorders/>
            <w:shd w:fill="auto" w:val="clear"/>
          </w:tcPr>
          <w:p>
            <w:pPr>
              <w:pStyle w:val="Normal"/>
              <w:pBdr/>
              <w:ind w:left="43" w:right="43" w:hanging="0"/>
              <w:jc w:val="right"/>
              <w:rPr>
                <w:color w:val="000000"/>
              </w:rPr>
            </w:pPr>
            <w:r>
              <w:rPr>
                <w:color w:val="000000"/>
              </w:rPr>
              <w:t>25.5859</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5.7537</w:t>
            </w:r>
          </w:p>
        </w:tc>
        <w:tc>
          <w:tcPr>
            <w:tcW w:w="1170" w:type="dxa"/>
            <w:tcBorders/>
            <w:shd w:fill="auto" w:val="clear"/>
          </w:tcPr>
          <w:p>
            <w:pPr>
              <w:pStyle w:val="Normal"/>
              <w:pBdr/>
              <w:ind w:left="43" w:right="43" w:hanging="0"/>
              <w:jc w:val="right"/>
              <w:rPr>
                <w:color w:val="000000"/>
              </w:rPr>
            </w:pPr>
            <w:r>
              <w:rPr>
                <w:color w:val="000000"/>
              </w:rPr>
              <w:t>-0.1593</w:t>
            </w:r>
          </w:p>
        </w:tc>
        <w:tc>
          <w:tcPr>
            <w:tcW w:w="1170" w:type="dxa"/>
            <w:tcBorders/>
            <w:shd w:fill="auto" w:val="clear"/>
          </w:tcPr>
          <w:p>
            <w:pPr>
              <w:pStyle w:val="Normal"/>
              <w:pBdr/>
              <w:ind w:left="43" w:right="43" w:hanging="0"/>
              <w:jc w:val="right"/>
              <w:rPr>
                <w:color w:val="000000"/>
              </w:rPr>
            </w:pPr>
            <w:r>
              <w:rPr>
                <w:color w:val="000000"/>
              </w:rPr>
              <w:t>-0.2505</w:t>
            </w:r>
          </w:p>
        </w:tc>
        <w:tc>
          <w:tcPr>
            <w:tcW w:w="1170" w:type="dxa"/>
            <w:tcBorders/>
            <w:shd w:fill="auto" w:val="clear"/>
          </w:tcPr>
          <w:p>
            <w:pPr>
              <w:pStyle w:val="Normal"/>
              <w:pBdr/>
              <w:ind w:left="43" w:right="43" w:hanging="0"/>
              <w:jc w:val="right"/>
              <w:rPr>
                <w:color w:val="000000"/>
              </w:rPr>
            </w:pPr>
            <w:r>
              <w:rPr>
                <w:color w:val="000000"/>
              </w:rPr>
              <w:t>0.0001</w:t>
            </w:r>
          </w:p>
        </w:tc>
      </w:tr>
      <w:tr>
        <w:trPr/>
        <w:tc>
          <w:tcPr>
            <w:tcW w:w="1169" w:type="dxa"/>
            <w:tcBorders/>
            <w:shd w:fill="auto" w:val="clear"/>
          </w:tcPr>
          <w:p>
            <w:pPr>
              <w:pStyle w:val="Normal"/>
              <w:pBdr/>
              <w:ind w:left="43" w:right="43" w:hanging="0"/>
              <w:rPr>
                <w:color w:val="000000"/>
              </w:rPr>
            </w:pPr>
            <w:r>
              <w:rPr>
                <w:color w:val="000000"/>
              </w:rPr>
              <w:t>Bimini</w:t>
            </w:r>
          </w:p>
        </w:tc>
        <w:tc>
          <w:tcPr>
            <w:tcW w:w="1170" w:type="dxa"/>
            <w:tcBorders/>
            <w:shd w:fill="auto" w:val="clear"/>
          </w:tcPr>
          <w:p>
            <w:pPr>
              <w:pStyle w:val="Normal"/>
              <w:pBdr/>
              <w:ind w:left="43" w:right="43" w:hanging="0"/>
              <w:jc w:val="right"/>
              <w:rPr>
                <w:color w:val="000000"/>
              </w:rPr>
            </w:pPr>
            <w:r>
              <w:rPr>
                <w:color w:val="000000"/>
              </w:rPr>
              <w:t>-79.3014</w:t>
            </w:r>
          </w:p>
        </w:tc>
        <w:tc>
          <w:tcPr>
            <w:tcW w:w="1170" w:type="dxa"/>
            <w:tcBorders/>
            <w:shd w:fill="auto" w:val="clear"/>
          </w:tcPr>
          <w:p>
            <w:pPr>
              <w:pStyle w:val="Normal"/>
              <w:pBdr/>
              <w:ind w:left="43" w:right="43" w:hanging="0"/>
              <w:jc w:val="right"/>
              <w:rPr>
                <w:color w:val="000000"/>
              </w:rPr>
            </w:pPr>
            <w:r>
              <w:rPr>
                <w:color w:val="000000"/>
              </w:rPr>
              <w:t>25.7052</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-3.1822</w:t>
            </w:r>
          </w:p>
        </w:tc>
        <w:tc>
          <w:tcPr>
            <w:tcW w:w="1170" w:type="dxa"/>
            <w:tcBorders/>
            <w:shd w:fill="auto" w:val="clear"/>
          </w:tcPr>
          <w:p>
            <w:pPr>
              <w:pStyle w:val="Normal"/>
              <w:pBdr/>
              <w:ind w:left="43" w:right="43" w:hanging="0"/>
              <w:jc w:val="right"/>
              <w:rPr>
                <w:color w:val="000000"/>
              </w:rPr>
            </w:pPr>
            <w:r>
              <w:rPr>
                <w:color w:val="000000"/>
              </w:rPr>
              <w:t>1.6617</w:t>
            </w:r>
          </w:p>
        </w:tc>
        <w:tc>
          <w:tcPr>
            <w:tcW w:w="1170" w:type="dxa"/>
            <w:tcBorders/>
            <w:shd w:fill="auto" w:val="clear"/>
          </w:tcPr>
          <w:p>
            <w:pPr>
              <w:pStyle w:val="Normal"/>
              <w:pBdr/>
              <w:ind w:left="43" w:right="43" w:hanging="0"/>
              <w:jc w:val="right"/>
              <w:rPr>
                <w:color w:val="000000"/>
              </w:rPr>
            </w:pPr>
            <w:r>
              <w:rPr>
                <w:color w:val="000000"/>
              </w:rPr>
              <w:t>-0.0460</w:t>
            </w:r>
          </w:p>
        </w:tc>
        <w:tc>
          <w:tcPr>
            <w:tcW w:w="1170" w:type="dxa"/>
            <w:tcBorders/>
            <w:shd w:fill="auto" w:val="clear"/>
          </w:tcPr>
          <w:p>
            <w:pPr>
              <w:pStyle w:val="Normal"/>
              <w:pBdr/>
              <w:ind w:left="43" w:right="43" w:hanging="0"/>
              <w:jc w:val="right"/>
              <w:rPr>
                <w:color w:val="000000"/>
              </w:rPr>
            </w:pPr>
            <w:r>
              <w:rPr>
                <w:color w:val="000000"/>
              </w:rPr>
              <w:t>0.0024</w:t>
            </w:r>
          </w:p>
        </w:tc>
      </w:tr>
      <w:tr>
        <w:trPr/>
        <w:tc>
          <w:tcPr>
            <w:tcW w:w="1169" w:type="dxa"/>
            <w:tcBorders/>
            <w:shd w:fill="auto" w:val="clear"/>
          </w:tcPr>
          <w:p>
            <w:pPr>
              <w:pStyle w:val="Normal"/>
              <w:pBdr/>
              <w:ind w:left="43" w:right="43" w:hanging="0"/>
              <w:rPr>
                <w:color w:val="000000"/>
              </w:rPr>
            </w:pPr>
            <w:r>
              <w:rPr>
                <w:color w:val="000000"/>
              </w:rPr>
              <w:t>Bimini</w:t>
            </w:r>
          </w:p>
        </w:tc>
        <w:tc>
          <w:tcPr>
            <w:tcW w:w="1170" w:type="dxa"/>
            <w:tcBorders/>
            <w:shd w:fill="auto" w:val="clear"/>
          </w:tcPr>
          <w:p>
            <w:pPr>
              <w:pStyle w:val="Normal"/>
              <w:pBdr/>
              <w:ind w:left="43" w:right="43" w:hanging="0"/>
              <w:jc w:val="right"/>
              <w:rPr>
                <w:color w:val="000000"/>
              </w:rPr>
            </w:pPr>
            <w:r>
              <w:rPr>
                <w:color w:val="000000"/>
              </w:rPr>
              <w:t>-79.3002</w:t>
            </w:r>
          </w:p>
        </w:tc>
        <w:tc>
          <w:tcPr>
            <w:tcW w:w="1170" w:type="dxa"/>
            <w:tcBorders/>
            <w:shd w:fill="auto" w:val="clear"/>
          </w:tcPr>
          <w:p>
            <w:pPr>
              <w:pStyle w:val="Normal"/>
              <w:pBdr/>
              <w:ind w:left="43" w:right="43" w:hanging="0"/>
              <w:jc w:val="right"/>
              <w:rPr>
                <w:color w:val="000000"/>
              </w:rPr>
            </w:pPr>
            <w:r>
              <w:rPr>
                <w:color w:val="000000"/>
              </w:rPr>
              <w:t>25.7042</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-1.3514</w:t>
            </w:r>
          </w:p>
        </w:tc>
        <w:tc>
          <w:tcPr>
            <w:tcW w:w="1170" w:type="dxa"/>
            <w:tcBorders/>
            <w:shd w:fill="auto" w:val="clear"/>
          </w:tcPr>
          <w:p>
            <w:pPr>
              <w:pStyle w:val="Normal"/>
              <w:pBdr/>
              <w:ind w:left="43" w:right="43" w:hanging="0"/>
              <w:jc w:val="right"/>
              <w:rPr>
                <w:color w:val="000000"/>
              </w:rPr>
            </w:pPr>
            <w:r>
              <w:rPr>
                <w:color w:val="000000"/>
              </w:rPr>
              <w:t>-3.8786</w:t>
            </w:r>
          </w:p>
        </w:tc>
        <w:tc>
          <w:tcPr>
            <w:tcW w:w="1170" w:type="dxa"/>
            <w:tcBorders/>
            <w:shd w:fill="auto" w:val="clear"/>
          </w:tcPr>
          <w:p>
            <w:pPr>
              <w:pStyle w:val="Normal"/>
              <w:pBdr/>
              <w:ind w:left="43" w:right="43" w:hanging="0"/>
              <w:jc w:val="right"/>
              <w:rPr>
                <w:color w:val="000000"/>
              </w:rPr>
            </w:pPr>
            <w:r>
              <w:rPr>
                <w:color w:val="000000"/>
              </w:rPr>
              <w:t>0.1027</w:t>
            </w:r>
          </w:p>
        </w:tc>
        <w:tc>
          <w:tcPr>
            <w:tcW w:w="1170" w:type="dxa"/>
            <w:tcBorders/>
            <w:shd w:fill="auto" w:val="clear"/>
          </w:tcPr>
          <w:p>
            <w:pPr>
              <w:pStyle w:val="Normal"/>
              <w:pBdr/>
              <w:ind w:left="43" w:right="43" w:hanging="0"/>
              <w:jc w:val="right"/>
              <w:rPr>
                <w:color w:val="000000"/>
              </w:rPr>
            </w:pPr>
            <w:r>
              <w:rPr>
                <w:color w:val="000000"/>
              </w:rPr>
              <w:t>-0.0027</w:t>
            </w:r>
          </w:p>
        </w:tc>
      </w:tr>
      <w:tr>
        <w:trPr/>
        <w:tc>
          <w:tcPr>
            <w:tcW w:w="1169" w:type="dxa"/>
            <w:tcBorders/>
            <w:shd w:fill="auto" w:val="clear"/>
          </w:tcPr>
          <w:p>
            <w:pPr>
              <w:pStyle w:val="Normal"/>
              <w:pBdr/>
              <w:ind w:left="43" w:right="43" w:hanging="0"/>
              <w:rPr>
                <w:color w:val="000000"/>
              </w:rPr>
            </w:pPr>
            <w:r>
              <w:rPr>
                <w:color w:val="000000"/>
              </w:rPr>
              <w:t>Bimini</w:t>
            </w:r>
          </w:p>
        </w:tc>
        <w:tc>
          <w:tcPr>
            <w:tcW w:w="1170" w:type="dxa"/>
            <w:tcBorders/>
            <w:shd w:fill="auto" w:val="clear"/>
          </w:tcPr>
          <w:p>
            <w:pPr>
              <w:pStyle w:val="Normal"/>
              <w:pBdr/>
              <w:ind w:left="43" w:right="43" w:hanging="0"/>
              <w:jc w:val="right"/>
              <w:rPr>
                <w:color w:val="000000"/>
              </w:rPr>
            </w:pPr>
            <w:r>
              <w:rPr>
                <w:color w:val="000000"/>
              </w:rPr>
              <w:t>-79.2709</w:t>
            </w:r>
          </w:p>
        </w:tc>
        <w:tc>
          <w:tcPr>
            <w:tcW w:w="1170" w:type="dxa"/>
            <w:tcBorders/>
            <w:shd w:fill="auto" w:val="clear"/>
          </w:tcPr>
          <w:p>
            <w:pPr>
              <w:pStyle w:val="Normal"/>
              <w:pBdr/>
              <w:ind w:left="43" w:right="43" w:hanging="0"/>
              <w:jc w:val="right"/>
              <w:rPr>
                <w:color w:val="000000"/>
              </w:rPr>
            </w:pPr>
            <w:r>
              <w:rPr>
                <w:color w:val="000000"/>
              </w:rPr>
              <w:t>25.7066</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3.3656</w:t>
            </w:r>
          </w:p>
        </w:tc>
        <w:tc>
          <w:tcPr>
            <w:tcW w:w="1170" w:type="dxa"/>
            <w:tcBorders/>
            <w:shd w:fill="auto" w:val="clear"/>
          </w:tcPr>
          <w:p>
            <w:pPr>
              <w:pStyle w:val="Normal"/>
              <w:pBdr/>
              <w:ind w:left="43" w:right="43" w:hanging="0"/>
              <w:jc w:val="right"/>
              <w:rPr>
                <w:color w:val="000000"/>
              </w:rPr>
            </w:pPr>
            <w:r>
              <w:rPr>
                <w:color w:val="000000"/>
              </w:rPr>
              <w:t>0.6244</w:t>
            </w:r>
          </w:p>
        </w:tc>
        <w:tc>
          <w:tcPr>
            <w:tcW w:w="1170" w:type="dxa"/>
            <w:tcBorders/>
            <w:shd w:fill="auto" w:val="clear"/>
          </w:tcPr>
          <w:p>
            <w:pPr>
              <w:pStyle w:val="Normal"/>
              <w:pBdr/>
              <w:ind w:left="43" w:right="43" w:hanging="0"/>
              <w:jc w:val="right"/>
              <w:rPr>
                <w:color w:val="000000"/>
              </w:rPr>
            </w:pPr>
            <w:r>
              <w:rPr>
                <w:color w:val="000000"/>
              </w:rPr>
              <w:t>0.1569</w:t>
            </w:r>
          </w:p>
        </w:tc>
        <w:tc>
          <w:tcPr>
            <w:tcW w:w="1170" w:type="dxa"/>
            <w:tcBorders/>
            <w:shd w:fill="auto" w:val="clear"/>
          </w:tcPr>
          <w:p>
            <w:pPr>
              <w:pStyle w:val="Normal"/>
              <w:pBdr/>
              <w:ind w:left="43" w:right="43" w:hanging="0"/>
              <w:jc w:val="right"/>
              <w:rPr>
                <w:color w:val="000000"/>
              </w:rPr>
            </w:pPr>
            <w:r>
              <w:rPr>
                <w:color w:val="000000"/>
              </w:rPr>
              <w:t>-0.0021</w:t>
            </w:r>
          </w:p>
        </w:tc>
      </w:tr>
      <w:tr>
        <w:trPr/>
        <w:tc>
          <w:tcPr>
            <w:tcW w:w="1169" w:type="dxa"/>
            <w:tcBorders/>
            <w:shd w:fill="auto" w:val="clear"/>
          </w:tcPr>
          <w:p>
            <w:pPr>
              <w:pStyle w:val="Normal"/>
              <w:pBdr/>
              <w:ind w:left="43" w:right="43" w:hanging="0"/>
              <w:rPr>
                <w:color w:val="000000"/>
              </w:rPr>
            </w:pPr>
            <w:r>
              <w:rPr>
                <w:color w:val="000000"/>
              </w:rPr>
              <w:t>Cayman Brac</w:t>
            </w:r>
          </w:p>
        </w:tc>
        <w:tc>
          <w:tcPr>
            <w:tcW w:w="1170" w:type="dxa"/>
            <w:tcBorders/>
            <w:shd w:fill="auto" w:val="clear"/>
          </w:tcPr>
          <w:p>
            <w:pPr>
              <w:pStyle w:val="Normal"/>
              <w:pBdr/>
              <w:ind w:left="43" w:right="43" w:hanging="0"/>
              <w:jc w:val="right"/>
              <w:rPr>
                <w:color w:val="000000"/>
              </w:rPr>
            </w:pPr>
            <w:r>
              <w:rPr>
                <w:color w:val="000000"/>
              </w:rPr>
              <w:t>-79.8627</w:t>
            </w:r>
          </w:p>
        </w:tc>
        <w:tc>
          <w:tcPr>
            <w:tcW w:w="1170" w:type="dxa"/>
            <w:tcBorders/>
            <w:shd w:fill="auto" w:val="clear"/>
          </w:tcPr>
          <w:p>
            <w:pPr>
              <w:pStyle w:val="Normal"/>
              <w:pBdr/>
              <w:ind w:left="43" w:right="43" w:hanging="0"/>
              <w:jc w:val="right"/>
              <w:rPr>
                <w:color w:val="000000"/>
              </w:rPr>
            </w:pPr>
            <w:r>
              <w:rPr>
                <w:color w:val="000000"/>
              </w:rPr>
              <w:t>19.6878</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6.6606</w:t>
            </w:r>
          </w:p>
        </w:tc>
        <w:tc>
          <w:tcPr>
            <w:tcW w:w="1170" w:type="dxa"/>
            <w:tcBorders/>
            <w:shd w:fill="auto" w:val="clear"/>
          </w:tcPr>
          <w:p>
            <w:pPr>
              <w:pStyle w:val="Normal"/>
              <w:pBdr/>
              <w:ind w:left="43" w:right="43" w:hanging="0"/>
              <w:jc w:val="right"/>
              <w:rPr>
                <w:color w:val="000000"/>
              </w:rPr>
            </w:pPr>
            <w:r>
              <w:rPr>
                <w:color w:val="000000"/>
              </w:rPr>
              <w:t>-2.5670</w:t>
            </w:r>
          </w:p>
        </w:tc>
        <w:tc>
          <w:tcPr>
            <w:tcW w:w="1170" w:type="dxa"/>
            <w:tcBorders/>
            <w:shd w:fill="auto" w:val="clear"/>
          </w:tcPr>
          <w:p>
            <w:pPr>
              <w:pStyle w:val="Normal"/>
              <w:pBdr/>
              <w:ind w:left="43" w:right="43" w:hanging="0"/>
              <w:jc w:val="right"/>
              <w:rPr>
                <w:color w:val="000000"/>
              </w:rPr>
            </w:pPr>
            <w:r>
              <w:rPr>
                <w:color w:val="000000"/>
              </w:rPr>
              <w:t>0.0166</w:t>
            </w:r>
          </w:p>
        </w:tc>
        <w:tc>
          <w:tcPr>
            <w:tcW w:w="1170" w:type="dxa"/>
            <w:tcBorders/>
            <w:shd w:fill="auto" w:val="clear"/>
          </w:tcPr>
          <w:p>
            <w:pPr>
              <w:pStyle w:val="Normal"/>
              <w:pBdr/>
              <w:ind w:left="43" w:right="43" w:hanging="0"/>
              <w:jc w:val="right"/>
              <w:rPr>
                <w:color w:val="000000"/>
              </w:rPr>
            </w:pPr>
            <w:r>
              <w:rPr>
                <w:color w:val="000000"/>
              </w:rPr>
              <w:t>-0.0007</w:t>
            </w:r>
          </w:p>
        </w:tc>
      </w:tr>
      <w:tr>
        <w:trPr/>
        <w:tc>
          <w:tcPr>
            <w:tcW w:w="1169" w:type="dxa"/>
            <w:tcBorders/>
            <w:shd w:fill="auto" w:val="clear"/>
          </w:tcPr>
          <w:p>
            <w:pPr>
              <w:pStyle w:val="Normal"/>
              <w:pBdr/>
              <w:ind w:left="43" w:right="43" w:hanging="0"/>
              <w:rPr>
                <w:color w:val="000000"/>
              </w:rPr>
            </w:pPr>
            <w:r>
              <w:rPr>
                <w:color w:val="000000"/>
              </w:rPr>
              <w:t>Cayman Brac</w:t>
            </w:r>
          </w:p>
        </w:tc>
        <w:tc>
          <w:tcPr>
            <w:tcW w:w="1170" w:type="dxa"/>
            <w:tcBorders/>
            <w:shd w:fill="auto" w:val="clear"/>
          </w:tcPr>
          <w:p>
            <w:pPr>
              <w:pStyle w:val="Normal"/>
              <w:pBdr/>
              <w:ind w:left="43" w:right="43" w:hanging="0"/>
              <w:jc w:val="right"/>
              <w:rPr>
                <w:color w:val="000000"/>
              </w:rPr>
            </w:pPr>
            <w:r>
              <w:rPr>
                <w:color w:val="000000"/>
              </w:rPr>
              <w:t>-79.8441</w:t>
            </w:r>
          </w:p>
        </w:tc>
        <w:tc>
          <w:tcPr>
            <w:tcW w:w="1170" w:type="dxa"/>
            <w:tcBorders/>
            <w:shd w:fill="auto" w:val="clear"/>
          </w:tcPr>
          <w:p>
            <w:pPr>
              <w:pStyle w:val="Normal"/>
              <w:pBdr/>
              <w:ind w:left="43" w:right="43" w:hanging="0"/>
              <w:jc w:val="right"/>
              <w:rPr>
                <w:color w:val="000000"/>
              </w:rPr>
            </w:pPr>
            <w:r>
              <w:rPr>
                <w:color w:val="000000"/>
              </w:rPr>
              <w:t>19.6949</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-1.0914</w:t>
            </w:r>
          </w:p>
        </w:tc>
        <w:tc>
          <w:tcPr>
            <w:tcW w:w="1170" w:type="dxa"/>
            <w:tcBorders/>
            <w:shd w:fill="auto" w:val="clear"/>
          </w:tcPr>
          <w:p>
            <w:pPr>
              <w:pStyle w:val="Normal"/>
              <w:pBdr/>
              <w:ind w:left="43" w:right="43" w:hanging="0"/>
              <w:jc w:val="right"/>
              <w:rPr>
                <w:color w:val="000000"/>
              </w:rPr>
            </w:pPr>
            <w:r>
              <w:rPr>
                <w:color w:val="000000"/>
              </w:rPr>
              <w:t>4.3607</w:t>
            </w:r>
          </w:p>
        </w:tc>
        <w:tc>
          <w:tcPr>
            <w:tcW w:w="1170" w:type="dxa"/>
            <w:tcBorders/>
            <w:shd w:fill="auto" w:val="clear"/>
          </w:tcPr>
          <w:p>
            <w:pPr>
              <w:pStyle w:val="Normal"/>
              <w:pBdr/>
              <w:ind w:left="43" w:right="43" w:hanging="0"/>
              <w:jc w:val="right"/>
              <w:rPr>
                <w:color w:val="000000"/>
              </w:rPr>
            </w:pPr>
            <w:r>
              <w:rPr>
                <w:color w:val="000000"/>
              </w:rPr>
              <w:t>0.0855</w:t>
            </w:r>
          </w:p>
        </w:tc>
        <w:tc>
          <w:tcPr>
            <w:tcW w:w="1170" w:type="dxa"/>
            <w:tcBorders/>
            <w:shd w:fill="auto" w:val="clear"/>
          </w:tcPr>
          <w:p>
            <w:pPr>
              <w:pStyle w:val="Normal"/>
              <w:pBdr/>
              <w:ind w:left="43" w:right="43" w:hanging="0"/>
              <w:jc w:val="right"/>
              <w:rPr>
                <w:color w:val="000000"/>
              </w:rPr>
            </w:pPr>
            <w:r>
              <w:rPr>
                <w:color w:val="000000"/>
              </w:rPr>
              <w:t>0.0001</w:t>
            </w:r>
          </w:p>
        </w:tc>
      </w:tr>
      <w:tr>
        <w:trPr/>
        <w:tc>
          <w:tcPr>
            <w:tcW w:w="1169" w:type="dxa"/>
            <w:tcBorders/>
            <w:shd w:fill="auto" w:val="clear"/>
          </w:tcPr>
          <w:p>
            <w:pPr>
              <w:pStyle w:val="Normal"/>
              <w:pBdr/>
              <w:ind w:left="43" w:right="43" w:hanging="0"/>
              <w:rPr>
                <w:color w:val="000000"/>
              </w:rPr>
            </w:pPr>
            <w:r>
              <w:rPr>
                <w:color w:val="000000"/>
              </w:rPr>
              <w:t>Cayman Brac</w:t>
            </w:r>
          </w:p>
        </w:tc>
        <w:tc>
          <w:tcPr>
            <w:tcW w:w="1170" w:type="dxa"/>
            <w:tcBorders/>
            <w:shd w:fill="auto" w:val="clear"/>
          </w:tcPr>
          <w:p>
            <w:pPr>
              <w:pStyle w:val="Normal"/>
              <w:pBdr/>
              <w:ind w:left="43" w:right="43" w:hanging="0"/>
              <w:jc w:val="right"/>
              <w:rPr>
                <w:color w:val="000000"/>
              </w:rPr>
            </w:pPr>
            <w:r>
              <w:rPr>
                <w:color w:val="000000"/>
              </w:rPr>
              <w:t>-79.7887</w:t>
            </w:r>
          </w:p>
        </w:tc>
        <w:tc>
          <w:tcPr>
            <w:tcW w:w="1170" w:type="dxa"/>
            <w:tcBorders/>
            <w:shd w:fill="auto" w:val="clear"/>
          </w:tcPr>
          <w:p>
            <w:pPr>
              <w:pStyle w:val="Normal"/>
              <w:pBdr/>
              <w:ind w:left="43" w:right="43" w:hanging="0"/>
              <w:jc w:val="right"/>
              <w:rPr>
                <w:color w:val="000000"/>
              </w:rPr>
            </w:pPr>
            <w:r>
              <w:rPr>
                <w:color w:val="000000"/>
              </w:rPr>
              <w:t>19.7209</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-4.5197</w:t>
            </w:r>
          </w:p>
        </w:tc>
        <w:tc>
          <w:tcPr>
            <w:tcW w:w="1170" w:type="dxa"/>
            <w:tcBorders/>
            <w:shd w:fill="auto" w:val="clear"/>
          </w:tcPr>
          <w:p>
            <w:pPr>
              <w:pStyle w:val="Normal"/>
              <w:pBdr/>
              <w:ind w:left="43" w:right="43" w:hanging="0"/>
              <w:jc w:val="right"/>
              <w:rPr>
                <w:color w:val="000000"/>
              </w:rPr>
            </w:pPr>
            <w:r>
              <w:rPr>
                <w:color w:val="000000"/>
              </w:rPr>
              <w:t>-1.9793</w:t>
            </w:r>
          </w:p>
        </w:tc>
        <w:tc>
          <w:tcPr>
            <w:tcW w:w="1170" w:type="dxa"/>
            <w:tcBorders/>
            <w:shd w:fill="auto" w:val="clear"/>
          </w:tcPr>
          <w:p>
            <w:pPr>
              <w:pStyle w:val="Normal"/>
              <w:pBdr/>
              <w:ind w:left="43" w:right="43" w:hanging="0"/>
              <w:jc w:val="right"/>
              <w:rPr>
                <w:color w:val="000000"/>
              </w:rPr>
            </w:pPr>
            <w:r>
              <w:rPr>
                <w:color w:val="000000"/>
              </w:rPr>
              <w:t>-0.0946</w:t>
            </w:r>
          </w:p>
        </w:tc>
        <w:tc>
          <w:tcPr>
            <w:tcW w:w="1170" w:type="dxa"/>
            <w:tcBorders/>
            <w:shd w:fill="auto" w:val="clear"/>
          </w:tcPr>
          <w:p>
            <w:pPr>
              <w:pStyle w:val="Normal"/>
              <w:pBdr/>
              <w:ind w:left="43" w:right="43" w:hanging="0"/>
              <w:jc w:val="right"/>
              <w:rPr>
                <w:color w:val="000000"/>
              </w:rPr>
            </w:pPr>
            <w:r>
              <w:rPr>
                <w:color w:val="000000"/>
              </w:rPr>
              <w:t>0.0004</w:t>
            </w:r>
          </w:p>
        </w:tc>
      </w:tr>
      <w:tr>
        <w:trPr/>
        <w:tc>
          <w:tcPr>
            <w:tcW w:w="1169" w:type="dxa"/>
            <w:tcBorders/>
            <w:shd w:fill="auto" w:val="clear"/>
          </w:tcPr>
          <w:p>
            <w:pPr>
              <w:pStyle w:val="Normal"/>
              <w:pBdr/>
              <w:ind w:left="43" w:right="43" w:hanging="0"/>
              <w:rPr>
                <w:color w:val="000000"/>
              </w:rPr>
            </w:pPr>
            <w:r>
              <w:rPr>
                <w:color w:val="000000"/>
              </w:rPr>
              <w:t>Eleuthera</w:t>
            </w:r>
          </w:p>
        </w:tc>
        <w:tc>
          <w:tcPr>
            <w:tcW w:w="1170" w:type="dxa"/>
            <w:tcBorders/>
            <w:shd w:fill="auto" w:val="clear"/>
          </w:tcPr>
          <w:p>
            <w:pPr>
              <w:pStyle w:val="Normal"/>
              <w:pBdr/>
              <w:ind w:left="43" w:right="43" w:hanging="0"/>
              <w:jc w:val="right"/>
              <w:rPr>
                <w:color w:val="000000"/>
              </w:rPr>
            </w:pPr>
            <w:r>
              <w:rPr>
                <w:color w:val="000000"/>
              </w:rPr>
              <w:t>-76.3347</w:t>
            </w:r>
          </w:p>
        </w:tc>
        <w:tc>
          <w:tcPr>
            <w:tcW w:w="1170" w:type="dxa"/>
            <w:tcBorders/>
            <w:shd w:fill="auto" w:val="clear"/>
          </w:tcPr>
          <w:p>
            <w:pPr>
              <w:pStyle w:val="Normal"/>
              <w:pBdr/>
              <w:ind w:left="43" w:right="43" w:hanging="0"/>
              <w:jc w:val="right"/>
              <w:rPr>
                <w:color w:val="000000"/>
              </w:rPr>
            </w:pPr>
            <w:r>
              <w:rPr>
                <w:color w:val="000000"/>
              </w:rPr>
              <w:t>24.8146</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3.2669</w:t>
            </w:r>
          </w:p>
        </w:tc>
        <w:tc>
          <w:tcPr>
            <w:tcW w:w="1170" w:type="dxa"/>
            <w:tcBorders/>
            <w:shd w:fill="auto" w:val="clear"/>
          </w:tcPr>
          <w:p>
            <w:pPr>
              <w:pStyle w:val="Normal"/>
              <w:pBdr/>
              <w:ind w:left="43" w:right="43" w:hanging="0"/>
              <w:jc w:val="right"/>
              <w:rPr>
                <w:color w:val="000000"/>
              </w:rPr>
            </w:pPr>
            <w:r>
              <w:rPr>
                <w:color w:val="000000"/>
              </w:rPr>
              <w:t>-1.2404</w:t>
            </w:r>
          </w:p>
        </w:tc>
        <w:tc>
          <w:tcPr>
            <w:tcW w:w="1170" w:type="dxa"/>
            <w:tcBorders/>
            <w:shd w:fill="auto" w:val="clear"/>
          </w:tcPr>
          <w:p>
            <w:pPr>
              <w:pStyle w:val="Normal"/>
              <w:pBdr/>
              <w:ind w:left="43" w:right="43" w:hanging="0"/>
              <w:jc w:val="right"/>
              <w:rPr>
                <w:color w:val="000000"/>
              </w:rPr>
            </w:pPr>
            <w:r>
              <w:rPr>
                <w:color w:val="000000"/>
              </w:rPr>
              <w:t>0.1018</w:t>
            </w:r>
          </w:p>
        </w:tc>
        <w:tc>
          <w:tcPr>
            <w:tcW w:w="1170" w:type="dxa"/>
            <w:tcBorders/>
            <w:shd w:fill="auto" w:val="clear"/>
          </w:tcPr>
          <w:p>
            <w:pPr>
              <w:pStyle w:val="Normal"/>
              <w:pBdr/>
              <w:ind w:left="43" w:right="43" w:hanging="0"/>
              <w:jc w:val="right"/>
              <w:rPr>
                <w:color w:val="000000"/>
              </w:rPr>
            </w:pPr>
            <w:r>
              <w:rPr>
                <w:color w:val="000000"/>
              </w:rPr>
              <w:t>-0.0085</w:t>
            </w:r>
          </w:p>
        </w:tc>
      </w:tr>
      <w:tr>
        <w:trPr/>
        <w:tc>
          <w:tcPr>
            <w:tcW w:w="1169" w:type="dxa"/>
            <w:tcBorders/>
            <w:shd w:fill="auto" w:val="clear"/>
          </w:tcPr>
          <w:p>
            <w:pPr>
              <w:pStyle w:val="Normal"/>
              <w:pBdr/>
              <w:ind w:left="43" w:right="43" w:hanging="0"/>
              <w:rPr>
                <w:color w:val="000000"/>
              </w:rPr>
            </w:pPr>
            <w:r>
              <w:rPr>
                <w:color w:val="000000"/>
              </w:rPr>
              <w:t>Eleuthera</w:t>
            </w:r>
          </w:p>
        </w:tc>
        <w:tc>
          <w:tcPr>
            <w:tcW w:w="1170" w:type="dxa"/>
            <w:tcBorders/>
            <w:shd w:fill="auto" w:val="clear"/>
          </w:tcPr>
          <w:p>
            <w:pPr>
              <w:pStyle w:val="Normal"/>
              <w:pBdr/>
              <w:ind w:left="43" w:right="43" w:hanging="0"/>
              <w:jc w:val="right"/>
              <w:rPr>
                <w:color w:val="000000"/>
              </w:rPr>
            </w:pPr>
            <w:r>
              <w:rPr>
                <w:color w:val="000000"/>
              </w:rPr>
              <w:t>-76.3058</w:t>
            </w:r>
          </w:p>
        </w:tc>
        <w:tc>
          <w:tcPr>
            <w:tcW w:w="1170" w:type="dxa"/>
            <w:tcBorders/>
            <w:shd w:fill="auto" w:val="clear"/>
          </w:tcPr>
          <w:p>
            <w:pPr>
              <w:pStyle w:val="Normal"/>
              <w:pBdr/>
              <w:ind w:left="43" w:right="43" w:hanging="0"/>
              <w:jc w:val="right"/>
              <w:rPr>
                <w:color w:val="000000"/>
              </w:rPr>
            </w:pPr>
            <w:r>
              <w:rPr>
                <w:color w:val="000000"/>
              </w:rPr>
              <w:t>24.8127</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0.4216</w:t>
            </w:r>
          </w:p>
        </w:tc>
        <w:tc>
          <w:tcPr>
            <w:tcW w:w="1170" w:type="dxa"/>
            <w:tcBorders/>
            <w:shd w:fill="auto" w:val="clear"/>
          </w:tcPr>
          <w:p>
            <w:pPr>
              <w:pStyle w:val="Normal"/>
              <w:pBdr/>
              <w:ind w:left="43" w:right="43" w:hanging="0"/>
              <w:jc w:val="right"/>
              <w:rPr>
                <w:color w:val="000000"/>
              </w:rPr>
            </w:pPr>
            <w:r>
              <w:rPr>
                <w:color w:val="000000"/>
              </w:rPr>
              <w:t>-3.5133</w:t>
            </w:r>
          </w:p>
        </w:tc>
        <w:tc>
          <w:tcPr>
            <w:tcW w:w="1170" w:type="dxa"/>
            <w:tcBorders/>
            <w:shd w:fill="auto" w:val="clear"/>
          </w:tcPr>
          <w:p>
            <w:pPr>
              <w:pStyle w:val="Normal"/>
              <w:pBdr/>
              <w:ind w:left="43" w:right="43" w:hanging="0"/>
              <w:jc w:val="right"/>
              <w:rPr>
                <w:color w:val="000000"/>
              </w:rPr>
            </w:pPr>
            <w:r>
              <w:rPr>
                <w:color w:val="000000"/>
              </w:rPr>
              <w:t>-0.0567</w:t>
            </w:r>
          </w:p>
        </w:tc>
        <w:tc>
          <w:tcPr>
            <w:tcW w:w="1170" w:type="dxa"/>
            <w:tcBorders/>
            <w:shd w:fill="auto" w:val="clear"/>
          </w:tcPr>
          <w:p>
            <w:pPr>
              <w:pStyle w:val="Normal"/>
              <w:pBdr/>
              <w:ind w:left="43" w:right="43" w:hanging="0"/>
              <w:jc w:val="right"/>
              <w:rPr>
                <w:color w:val="000000"/>
              </w:rPr>
            </w:pPr>
            <w:r>
              <w:rPr>
                <w:color w:val="000000"/>
              </w:rPr>
              <w:t>0.0009</w:t>
            </w:r>
          </w:p>
        </w:tc>
      </w:tr>
      <w:tr>
        <w:trPr/>
        <w:tc>
          <w:tcPr>
            <w:tcW w:w="1169" w:type="dxa"/>
            <w:tcBorders/>
            <w:shd w:fill="auto" w:val="clear"/>
          </w:tcPr>
          <w:p>
            <w:pPr>
              <w:pStyle w:val="Normal"/>
              <w:pBdr/>
              <w:ind w:left="43" w:right="43" w:hanging="0"/>
              <w:rPr>
                <w:color w:val="000000"/>
              </w:rPr>
            </w:pPr>
            <w:r>
              <w:rPr>
                <w:color w:val="000000"/>
              </w:rPr>
              <w:t>Eleuthera</w:t>
            </w:r>
          </w:p>
        </w:tc>
        <w:tc>
          <w:tcPr>
            <w:tcW w:w="1170" w:type="dxa"/>
            <w:tcBorders/>
            <w:shd w:fill="auto" w:val="clear"/>
          </w:tcPr>
          <w:p>
            <w:pPr>
              <w:pStyle w:val="Normal"/>
              <w:pBdr/>
              <w:ind w:left="43" w:right="43" w:hanging="0"/>
              <w:jc w:val="right"/>
              <w:rPr>
                <w:color w:val="000000"/>
              </w:rPr>
            </w:pPr>
            <w:r>
              <w:rPr>
                <w:color w:val="000000"/>
              </w:rPr>
              <w:t>-76.2901</w:t>
            </w:r>
          </w:p>
        </w:tc>
        <w:tc>
          <w:tcPr>
            <w:tcW w:w="1170" w:type="dxa"/>
            <w:tcBorders/>
            <w:shd w:fill="auto" w:val="clear"/>
          </w:tcPr>
          <w:p>
            <w:pPr>
              <w:pStyle w:val="Normal"/>
              <w:pBdr/>
              <w:ind w:left="43" w:right="43" w:hanging="0"/>
              <w:jc w:val="right"/>
              <w:rPr>
                <w:color w:val="000000"/>
              </w:rPr>
            </w:pPr>
            <w:r>
              <w:rPr>
                <w:color w:val="000000"/>
              </w:rPr>
              <w:t>24.7981</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2.1881</w:t>
            </w:r>
          </w:p>
        </w:tc>
        <w:tc>
          <w:tcPr>
            <w:tcW w:w="1170" w:type="dxa"/>
            <w:tcBorders/>
            <w:shd w:fill="auto" w:val="clear"/>
          </w:tcPr>
          <w:p>
            <w:pPr>
              <w:pStyle w:val="Normal"/>
              <w:pBdr/>
              <w:ind w:left="43" w:right="43" w:hanging="0"/>
              <w:jc w:val="right"/>
              <w:rPr>
                <w:color w:val="000000"/>
              </w:rPr>
            </w:pPr>
            <w:r>
              <w:rPr>
                <w:color w:val="000000"/>
              </w:rPr>
              <w:t>0.7517</w:t>
            </w:r>
          </w:p>
        </w:tc>
        <w:tc>
          <w:tcPr>
            <w:tcW w:w="1170" w:type="dxa"/>
            <w:tcBorders/>
            <w:shd w:fill="auto" w:val="clear"/>
          </w:tcPr>
          <w:p>
            <w:pPr>
              <w:pStyle w:val="Normal"/>
              <w:pBdr/>
              <w:ind w:left="43" w:right="43" w:hanging="0"/>
              <w:jc w:val="right"/>
              <w:rPr>
                <w:color w:val="000000"/>
              </w:rPr>
            </w:pPr>
            <w:r>
              <w:rPr>
                <w:color w:val="000000"/>
              </w:rPr>
              <w:t>0.3957</w:t>
            </w:r>
          </w:p>
        </w:tc>
        <w:tc>
          <w:tcPr>
            <w:tcW w:w="1170" w:type="dxa"/>
            <w:tcBorders/>
            <w:shd w:fill="auto" w:val="clear"/>
          </w:tcPr>
          <w:p>
            <w:pPr>
              <w:pStyle w:val="Normal"/>
              <w:pBdr/>
              <w:ind w:left="43" w:right="43" w:hanging="0"/>
              <w:jc w:val="right"/>
              <w:rPr>
                <w:color w:val="000000"/>
              </w:rPr>
            </w:pPr>
            <w:r>
              <w:rPr>
                <w:color w:val="000000"/>
              </w:rPr>
              <w:t>-0.0055</w:t>
            </w:r>
          </w:p>
        </w:tc>
      </w:tr>
      <w:tr>
        <w:trPr/>
        <w:tc>
          <w:tcPr>
            <w:tcW w:w="1169" w:type="dxa"/>
            <w:tcBorders/>
            <w:shd w:fill="auto" w:val="clear"/>
          </w:tcPr>
          <w:p>
            <w:pPr>
              <w:pStyle w:val="Normal"/>
              <w:pBdr/>
              <w:ind w:left="43" w:right="43" w:hanging="0"/>
              <w:rPr>
                <w:color w:val="000000"/>
              </w:rPr>
            </w:pPr>
            <w:r>
              <w:rPr>
                <w:color w:val="000000"/>
              </w:rPr>
              <w:t>Eleuthera</w:t>
            </w:r>
          </w:p>
        </w:tc>
        <w:tc>
          <w:tcPr>
            <w:tcW w:w="1170" w:type="dxa"/>
            <w:tcBorders/>
            <w:shd w:fill="auto" w:val="clear"/>
          </w:tcPr>
          <w:p>
            <w:pPr>
              <w:pStyle w:val="Normal"/>
              <w:pBdr/>
              <w:ind w:left="43" w:right="43" w:hanging="0"/>
              <w:jc w:val="right"/>
              <w:rPr>
                <w:color w:val="000000"/>
              </w:rPr>
            </w:pPr>
            <w:r>
              <w:rPr>
                <w:color w:val="000000"/>
              </w:rPr>
              <w:t>-76.1616</w:t>
            </w:r>
          </w:p>
        </w:tc>
        <w:tc>
          <w:tcPr>
            <w:tcW w:w="1170" w:type="dxa"/>
            <w:tcBorders/>
            <w:shd w:fill="auto" w:val="clear"/>
          </w:tcPr>
          <w:p>
            <w:pPr>
              <w:pStyle w:val="Normal"/>
              <w:pBdr/>
              <w:ind w:left="43" w:right="43" w:hanging="0"/>
              <w:jc w:val="right"/>
              <w:rPr>
                <w:color w:val="000000"/>
              </w:rPr>
            </w:pPr>
            <w:r>
              <w:rPr>
                <w:color w:val="000000"/>
              </w:rPr>
              <w:t>24.9129</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-1.9136</w:t>
            </w:r>
          </w:p>
        </w:tc>
        <w:tc>
          <w:tcPr>
            <w:tcW w:w="1170" w:type="dxa"/>
            <w:tcBorders/>
            <w:shd w:fill="auto" w:val="clear"/>
          </w:tcPr>
          <w:p>
            <w:pPr>
              <w:pStyle w:val="Normal"/>
              <w:pBdr/>
              <w:ind w:left="43" w:right="43" w:hanging="0"/>
              <w:jc w:val="right"/>
              <w:rPr>
                <w:color w:val="000000"/>
              </w:rPr>
            </w:pPr>
            <w:r>
              <w:rPr>
                <w:color w:val="000000"/>
              </w:rPr>
              <w:t>1.0868</w:t>
            </w:r>
          </w:p>
        </w:tc>
        <w:tc>
          <w:tcPr>
            <w:tcW w:w="1170" w:type="dxa"/>
            <w:tcBorders/>
            <w:shd w:fill="auto" w:val="clear"/>
          </w:tcPr>
          <w:p>
            <w:pPr>
              <w:pStyle w:val="Normal"/>
              <w:pBdr/>
              <w:ind w:left="43" w:right="43" w:hanging="0"/>
              <w:jc w:val="right"/>
              <w:rPr>
                <w:color w:val="000000"/>
              </w:rPr>
            </w:pPr>
            <w:r>
              <w:rPr>
                <w:color w:val="000000"/>
              </w:rPr>
              <w:t>-0.4978</w:t>
            </w:r>
          </w:p>
        </w:tc>
        <w:tc>
          <w:tcPr>
            <w:tcW w:w="1170" w:type="dxa"/>
            <w:tcBorders/>
            <w:shd w:fill="auto" w:val="clear"/>
          </w:tcPr>
          <w:p>
            <w:pPr>
              <w:pStyle w:val="Normal"/>
              <w:pBdr/>
              <w:ind w:left="43" w:right="43" w:hanging="0"/>
              <w:jc w:val="right"/>
              <w:rPr>
                <w:color w:val="000000"/>
              </w:rPr>
            </w:pPr>
            <w:r>
              <w:rPr>
                <w:color w:val="000000"/>
              </w:rPr>
              <w:t>-0.0092</w:t>
            </w:r>
          </w:p>
        </w:tc>
      </w:tr>
      <w:tr>
        <w:trPr/>
        <w:tc>
          <w:tcPr>
            <w:tcW w:w="1169" w:type="dxa"/>
            <w:tcBorders/>
            <w:shd w:fill="auto" w:val="clear"/>
          </w:tcPr>
          <w:p>
            <w:pPr>
              <w:pStyle w:val="Normal"/>
              <w:pBdr/>
              <w:ind w:left="43" w:right="43" w:hanging="0"/>
              <w:rPr>
                <w:color w:val="000000"/>
              </w:rPr>
            </w:pPr>
            <w:r>
              <w:rPr>
                <w:color w:val="000000"/>
              </w:rPr>
              <w:t>Eleuthera</w:t>
            </w:r>
          </w:p>
        </w:tc>
        <w:tc>
          <w:tcPr>
            <w:tcW w:w="1170" w:type="dxa"/>
            <w:tcBorders/>
            <w:shd w:fill="auto" w:val="clear"/>
          </w:tcPr>
          <w:p>
            <w:pPr>
              <w:pStyle w:val="Normal"/>
              <w:pBdr/>
              <w:ind w:left="43" w:right="43" w:hanging="0"/>
              <w:jc w:val="right"/>
              <w:rPr>
                <w:color w:val="000000"/>
              </w:rPr>
            </w:pPr>
            <w:r>
              <w:rPr>
                <w:color w:val="000000"/>
              </w:rPr>
              <w:t>-76.1492</w:t>
            </w:r>
          </w:p>
        </w:tc>
        <w:tc>
          <w:tcPr>
            <w:tcW w:w="1170" w:type="dxa"/>
            <w:tcBorders/>
            <w:shd w:fill="auto" w:val="clear"/>
          </w:tcPr>
          <w:p>
            <w:pPr>
              <w:pStyle w:val="Normal"/>
              <w:pBdr/>
              <w:ind w:left="43" w:right="43" w:hanging="0"/>
              <w:jc w:val="right"/>
              <w:rPr>
                <w:color w:val="000000"/>
              </w:rPr>
            </w:pPr>
            <w:r>
              <w:rPr>
                <w:color w:val="000000"/>
              </w:rPr>
              <w:t>24.9335</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-3.1863</w:t>
            </w:r>
          </w:p>
        </w:tc>
        <w:tc>
          <w:tcPr>
            <w:tcW w:w="1170" w:type="dxa"/>
            <w:tcBorders/>
            <w:shd w:fill="auto" w:val="clear"/>
          </w:tcPr>
          <w:p>
            <w:pPr>
              <w:pStyle w:val="Normal"/>
              <w:pBdr/>
              <w:ind w:left="43" w:right="43" w:hanging="0"/>
              <w:jc w:val="right"/>
              <w:rPr>
                <w:color w:val="000000"/>
              </w:rPr>
            </w:pPr>
            <w:r>
              <w:rPr>
                <w:color w:val="000000"/>
              </w:rPr>
              <w:t>2.4270</w:t>
            </w:r>
          </w:p>
        </w:tc>
        <w:tc>
          <w:tcPr>
            <w:tcW w:w="1170" w:type="dxa"/>
            <w:tcBorders/>
            <w:shd w:fill="auto" w:val="clear"/>
          </w:tcPr>
          <w:p>
            <w:pPr>
              <w:pStyle w:val="Normal"/>
              <w:pBdr/>
              <w:ind w:left="43" w:right="43" w:hanging="0"/>
              <w:jc w:val="right"/>
              <w:rPr>
                <w:color w:val="000000"/>
              </w:rPr>
            </w:pPr>
            <w:r>
              <w:rPr>
                <w:color w:val="000000"/>
              </w:rPr>
              <w:t>0.1881</w:t>
            </w:r>
          </w:p>
        </w:tc>
        <w:tc>
          <w:tcPr>
            <w:tcW w:w="1170" w:type="dxa"/>
            <w:tcBorders/>
            <w:shd w:fill="auto" w:val="clear"/>
          </w:tcPr>
          <w:p>
            <w:pPr>
              <w:pStyle w:val="Normal"/>
              <w:pBdr/>
              <w:ind w:left="43" w:right="43" w:hanging="0"/>
              <w:jc w:val="right"/>
              <w:rPr>
                <w:color w:val="000000"/>
              </w:rPr>
            </w:pPr>
            <w:r>
              <w:rPr>
                <w:color w:val="000000"/>
              </w:rPr>
              <w:t>0.0218</w:t>
            </w:r>
          </w:p>
        </w:tc>
      </w:tr>
      <w:tr>
        <w:trPr/>
        <w:tc>
          <w:tcPr>
            <w:tcW w:w="1169" w:type="dxa"/>
            <w:tcBorders/>
            <w:shd w:fill="auto" w:val="clear"/>
          </w:tcPr>
          <w:p>
            <w:pPr>
              <w:pStyle w:val="Normal"/>
              <w:pBdr/>
              <w:ind w:left="43" w:right="43" w:hanging="0"/>
              <w:rPr>
                <w:color w:val="000000"/>
              </w:rPr>
            </w:pPr>
            <w:r>
              <w:rPr>
                <w:color w:val="000000"/>
              </w:rPr>
              <w:t>Little Cayman</w:t>
            </w:r>
          </w:p>
        </w:tc>
        <w:tc>
          <w:tcPr>
            <w:tcW w:w="1170" w:type="dxa"/>
            <w:tcBorders/>
            <w:shd w:fill="auto" w:val="clear"/>
          </w:tcPr>
          <w:p>
            <w:pPr>
              <w:pStyle w:val="Normal"/>
              <w:pBdr/>
              <w:ind w:left="43" w:right="43" w:hanging="0"/>
              <w:jc w:val="right"/>
              <w:rPr>
                <w:color w:val="000000"/>
              </w:rPr>
            </w:pPr>
            <w:r>
              <w:rPr>
                <w:color w:val="000000"/>
              </w:rPr>
              <w:t>-80.0660</w:t>
            </w:r>
          </w:p>
        </w:tc>
        <w:tc>
          <w:tcPr>
            <w:tcW w:w="1170" w:type="dxa"/>
            <w:tcBorders/>
            <w:shd w:fill="auto" w:val="clear"/>
          </w:tcPr>
          <w:p>
            <w:pPr>
              <w:pStyle w:val="Normal"/>
              <w:pBdr/>
              <w:ind w:left="43" w:right="43" w:hanging="0"/>
              <w:jc w:val="right"/>
              <w:rPr>
                <w:color w:val="000000"/>
              </w:rPr>
            </w:pPr>
            <w:r>
              <w:rPr>
                <w:color w:val="000000"/>
              </w:rPr>
              <w:t>19.6906</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0.8021</w:t>
            </w:r>
          </w:p>
        </w:tc>
        <w:tc>
          <w:tcPr>
            <w:tcW w:w="1170" w:type="dxa"/>
            <w:tcBorders/>
            <w:shd w:fill="auto" w:val="clear"/>
          </w:tcPr>
          <w:p>
            <w:pPr>
              <w:pStyle w:val="Normal"/>
              <w:pBdr/>
              <w:ind w:left="43" w:right="43" w:hanging="0"/>
              <w:jc w:val="right"/>
              <w:rPr>
                <w:color w:val="000000"/>
              </w:rPr>
            </w:pPr>
            <w:r>
              <w:rPr>
                <w:color w:val="000000"/>
              </w:rPr>
              <w:t>-1.9569</w:t>
            </w:r>
          </w:p>
        </w:tc>
        <w:tc>
          <w:tcPr>
            <w:tcW w:w="1170" w:type="dxa"/>
            <w:tcBorders/>
            <w:shd w:fill="auto" w:val="clear"/>
          </w:tcPr>
          <w:p>
            <w:pPr>
              <w:pStyle w:val="Normal"/>
              <w:pBdr/>
              <w:ind w:left="43" w:right="43" w:hanging="0"/>
              <w:jc w:val="right"/>
              <w:rPr>
                <w:color w:val="000000"/>
              </w:rPr>
            </w:pPr>
            <w:r>
              <w:rPr>
                <w:color w:val="000000"/>
              </w:rPr>
              <w:t>-0.0760</w:t>
            </w:r>
          </w:p>
        </w:tc>
        <w:tc>
          <w:tcPr>
            <w:tcW w:w="1170" w:type="dxa"/>
            <w:tcBorders/>
            <w:shd w:fill="auto" w:val="clear"/>
          </w:tcPr>
          <w:p>
            <w:pPr>
              <w:pStyle w:val="Normal"/>
              <w:pBdr/>
              <w:ind w:left="43" w:right="43" w:hanging="0"/>
              <w:jc w:val="right"/>
              <w:rPr>
                <w:color w:val="000000"/>
              </w:rPr>
            </w:pPr>
            <w:r>
              <w:rPr>
                <w:color w:val="000000"/>
              </w:rPr>
              <w:t>-0.0068</w:t>
            </w:r>
          </w:p>
        </w:tc>
      </w:tr>
      <w:tr>
        <w:trPr/>
        <w:tc>
          <w:tcPr>
            <w:tcW w:w="1169" w:type="dxa"/>
            <w:tcBorders/>
            <w:shd w:fill="auto" w:val="clear"/>
          </w:tcPr>
          <w:p>
            <w:pPr>
              <w:pStyle w:val="Normal"/>
              <w:pBdr/>
              <w:ind w:left="43" w:right="43" w:hanging="0"/>
              <w:rPr>
                <w:color w:val="000000"/>
              </w:rPr>
            </w:pPr>
            <w:r>
              <w:rPr>
                <w:color w:val="000000"/>
              </w:rPr>
              <w:t>Little Cayman</w:t>
            </w:r>
          </w:p>
        </w:tc>
        <w:tc>
          <w:tcPr>
            <w:tcW w:w="1170" w:type="dxa"/>
            <w:tcBorders/>
            <w:shd w:fill="auto" w:val="clear"/>
          </w:tcPr>
          <w:p>
            <w:pPr>
              <w:pStyle w:val="Normal"/>
              <w:pBdr/>
              <w:ind w:left="43" w:right="43" w:hanging="0"/>
              <w:jc w:val="right"/>
              <w:rPr>
                <w:color w:val="000000"/>
              </w:rPr>
            </w:pPr>
            <w:r>
              <w:rPr>
                <w:color w:val="000000"/>
              </w:rPr>
              <w:t>-80.0205</w:t>
            </w:r>
          </w:p>
        </w:tc>
        <w:tc>
          <w:tcPr>
            <w:tcW w:w="1170" w:type="dxa"/>
            <w:tcBorders/>
            <w:shd w:fill="auto" w:val="clear"/>
          </w:tcPr>
          <w:p>
            <w:pPr>
              <w:pStyle w:val="Normal"/>
              <w:pBdr/>
              <w:ind w:left="43" w:right="43" w:hanging="0"/>
              <w:jc w:val="right"/>
              <w:rPr>
                <w:color w:val="000000"/>
              </w:rPr>
            </w:pPr>
            <w:r>
              <w:rPr>
                <w:color w:val="000000"/>
              </w:rPr>
              <w:t>19.6865</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-6.6917</w:t>
            </w:r>
          </w:p>
        </w:tc>
        <w:tc>
          <w:tcPr>
            <w:tcW w:w="1170" w:type="dxa"/>
            <w:tcBorders/>
            <w:shd w:fill="auto" w:val="clear"/>
          </w:tcPr>
          <w:p>
            <w:pPr>
              <w:pStyle w:val="Normal"/>
              <w:pBdr/>
              <w:ind w:left="43" w:right="43" w:hanging="0"/>
              <w:jc w:val="right"/>
              <w:rPr>
                <w:color w:val="000000"/>
              </w:rPr>
            </w:pPr>
            <w:r>
              <w:rPr>
                <w:color w:val="000000"/>
              </w:rPr>
              <w:t>-1.2615</w:t>
            </w:r>
          </w:p>
        </w:tc>
        <w:tc>
          <w:tcPr>
            <w:tcW w:w="1170" w:type="dxa"/>
            <w:tcBorders/>
            <w:shd w:fill="auto" w:val="clear"/>
          </w:tcPr>
          <w:p>
            <w:pPr>
              <w:pStyle w:val="Normal"/>
              <w:pBdr/>
              <w:ind w:left="43" w:right="43" w:hanging="0"/>
              <w:jc w:val="right"/>
              <w:rPr>
                <w:color w:val="000000"/>
              </w:rPr>
            </w:pPr>
            <w:r>
              <w:rPr>
                <w:color w:val="000000"/>
              </w:rPr>
              <w:t>0.0659</w:t>
            </w:r>
          </w:p>
        </w:tc>
        <w:tc>
          <w:tcPr>
            <w:tcW w:w="1170" w:type="dxa"/>
            <w:tcBorders/>
            <w:shd w:fill="auto" w:val="clear"/>
          </w:tcPr>
          <w:p>
            <w:pPr>
              <w:pStyle w:val="Normal"/>
              <w:pBdr/>
              <w:ind w:left="43" w:right="43" w:hanging="0"/>
              <w:jc w:val="right"/>
              <w:rPr>
                <w:color w:val="000000"/>
              </w:rPr>
            </w:pPr>
            <w:r>
              <w:rPr>
                <w:color w:val="000000"/>
              </w:rPr>
              <w:t>0.0057</w:t>
            </w:r>
          </w:p>
        </w:tc>
      </w:tr>
      <w:tr>
        <w:trPr/>
        <w:tc>
          <w:tcPr>
            <w:tcW w:w="1169" w:type="dxa"/>
            <w:tcBorders/>
            <w:shd w:fill="auto" w:val="clear"/>
          </w:tcPr>
          <w:p>
            <w:pPr>
              <w:pStyle w:val="Normal"/>
              <w:pBdr/>
              <w:ind w:left="43" w:right="43" w:hanging="0"/>
              <w:rPr>
                <w:color w:val="000000"/>
              </w:rPr>
            </w:pPr>
            <w:r>
              <w:rPr>
                <w:color w:val="000000"/>
              </w:rPr>
              <w:t>Little Cayman</w:t>
            </w:r>
          </w:p>
        </w:tc>
        <w:tc>
          <w:tcPr>
            <w:tcW w:w="1170" w:type="dxa"/>
            <w:tcBorders/>
            <w:shd w:fill="auto" w:val="clear"/>
          </w:tcPr>
          <w:p>
            <w:pPr>
              <w:pStyle w:val="Normal"/>
              <w:pBdr/>
              <w:ind w:left="43" w:right="43" w:hanging="0"/>
              <w:jc w:val="right"/>
              <w:rPr>
                <w:color w:val="000000"/>
              </w:rPr>
            </w:pPr>
            <w:r>
              <w:rPr>
                <w:color w:val="000000"/>
              </w:rPr>
              <w:t>-79.9871</w:t>
            </w:r>
          </w:p>
        </w:tc>
        <w:tc>
          <w:tcPr>
            <w:tcW w:w="1170" w:type="dxa"/>
            <w:tcBorders/>
            <w:shd w:fill="auto" w:val="clear"/>
          </w:tcPr>
          <w:p>
            <w:pPr>
              <w:pStyle w:val="Normal"/>
              <w:pBdr/>
              <w:ind w:left="43" w:right="43" w:hanging="0"/>
              <w:jc w:val="right"/>
              <w:rPr>
                <w:color w:val="000000"/>
              </w:rPr>
            </w:pPr>
            <w:r>
              <w:rPr>
                <w:color w:val="000000"/>
              </w:rPr>
              <w:t>19.6986</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6.5083</w:t>
            </w:r>
          </w:p>
        </w:tc>
        <w:tc>
          <w:tcPr>
            <w:tcW w:w="1170" w:type="dxa"/>
            <w:tcBorders/>
            <w:shd w:fill="auto" w:val="clear"/>
          </w:tcPr>
          <w:p>
            <w:pPr>
              <w:pStyle w:val="Normal"/>
              <w:pBdr/>
              <w:ind w:left="43" w:right="43" w:hanging="0"/>
              <w:jc w:val="right"/>
              <w:rPr>
                <w:color w:val="000000"/>
              </w:rPr>
            </w:pPr>
            <w:r>
              <w:rPr>
                <w:color w:val="000000"/>
              </w:rPr>
              <w:t>2.8079</w:t>
            </w:r>
          </w:p>
        </w:tc>
        <w:tc>
          <w:tcPr>
            <w:tcW w:w="1170" w:type="dxa"/>
            <w:tcBorders/>
            <w:shd w:fill="auto" w:val="clear"/>
          </w:tcPr>
          <w:p>
            <w:pPr>
              <w:pStyle w:val="Normal"/>
              <w:pBdr/>
              <w:ind w:left="43" w:right="43" w:hanging="0"/>
              <w:jc w:val="right"/>
              <w:rPr>
                <w:color w:val="000000"/>
              </w:rPr>
            </w:pPr>
            <w:r>
              <w:rPr>
                <w:color w:val="000000"/>
              </w:rPr>
              <w:t>-0.0129</w:t>
            </w:r>
          </w:p>
        </w:tc>
        <w:tc>
          <w:tcPr>
            <w:tcW w:w="1170" w:type="dxa"/>
            <w:tcBorders/>
            <w:shd w:fill="auto" w:val="clear"/>
          </w:tcPr>
          <w:p>
            <w:pPr>
              <w:pStyle w:val="Normal"/>
              <w:pBdr/>
              <w:ind w:left="43" w:right="43" w:hanging="0"/>
              <w:jc w:val="right"/>
              <w:rPr>
                <w:color w:val="000000"/>
              </w:rPr>
            </w:pPr>
            <w:r>
              <w:rPr>
                <w:color w:val="000000"/>
              </w:rPr>
              <w:t>-0.0010</w:t>
            </w:r>
          </w:p>
        </w:tc>
      </w:tr>
      <w:tr>
        <w:trPr/>
        <w:tc>
          <w:tcPr>
            <w:tcW w:w="1169" w:type="dxa"/>
            <w:tcBorders/>
            <w:shd w:fill="auto" w:val="clear"/>
          </w:tcPr>
          <w:p>
            <w:pPr>
              <w:pStyle w:val="Normal"/>
              <w:pBdr/>
              <w:ind w:left="43" w:right="43" w:hanging="0"/>
              <w:rPr>
                <w:color w:val="000000"/>
              </w:rPr>
            </w:pPr>
            <w:r>
              <w:rPr>
                <w:color w:val="000000"/>
              </w:rPr>
              <w:t>Long Island</w:t>
            </w:r>
          </w:p>
        </w:tc>
        <w:tc>
          <w:tcPr>
            <w:tcW w:w="1170" w:type="dxa"/>
            <w:tcBorders/>
            <w:shd w:fill="auto" w:val="clear"/>
          </w:tcPr>
          <w:p>
            <w:pPr>
              <w:pStyle w:val="Normal"/>
              <w:pBdr/>
              <w:ind w:left="43" w:right="43" w:hanging="0"/>
              <w:jc w:val="right"/>
              <w:rPr>
                <w:color w:val="000000"/>
              </w:rPr>
            </w:pPr>
            <w:r>
              <w:rPr>
                <w:color w:val="000000"/>
              </w:rPr>
              <w:t>-75.2299</w:t>
            </w:r>
          </w:p>
        </w:tc>
        <w:tc>
          <w:tcPr>
            <w:tcW w:w="1170" w:type="dxa"/>
            <w:tcBorders/>
            <w:shd w:fill="auto" w:val="clear"/>
          </w:tcPr>
          <w:p>
            <w:pPr>
              <w:pStyle w:val="Normal"/>
              <w:pBdr/>
              <w:ind w:left="43" w:right="43" w:hanging="0"/>
              <w:jc w:val="right"/>
              <w:rPr>
                <w:color w:val="000000"/>
              </w:rPr>
            </w:pPr>
            <w:r>
              <w:rPr>
                <w:color w:val="000000"/>
              </w:rPr>
              <w:t>23.4740</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-1.2873</w:t>
            </w:r>
          </w:p>
        </w:tc>
        <w:tc>
          <w:tcPr>
            <w:tcW w:w="1170" w:type="dxa"/>
            <w:tcBorders/>
            <w:shd w:fill="auto" w:val="clear"/>
          </w:tcPr>
          <w:p>
            <w:pPr>
              <w:pStyle w:val="Normal"/>
              <w:pBdr/>
              <w:ind w:left="43" w:right="43" w:hanging="0"/>
              <w:jc w:val="right"/>
              <w:rPr>
                <w:color w:val="000000"/>
              </w:rPr>
            </w:pPr>
            <w:r>
              <w:rPr>
                <w:color w:val="000000"/>
              </w:rPr>
              <w:t>1.9371</w:t>
            </w:r>
          </w:p>
        </w:tc>
        <w:tc>
          <w:tcPr>
            <w:tcW w:w="1170" w:type="dxa"/>
            <w:tcBorders/>
            <w:shd w:fill="auto" w:val="clear"/>
          </w:tcPr>
          <w:p>
            <w:pPr>
              <w:pStyle w:val="Normal"/>
              <w:pBdr/>
              <w:ind w:left="43" w:right="43" w:hanging="0"/>
              <w:jc w:val="right"/>
              <w:rPr>
                <w:color w:val="000000"/>
              </w:rPr>
            </w:pPr>
            <w:r>
              <w:rPr>
                <w:color w:val="000000"/>
              </w:rPr>
              <w:t>-0.1880</w:t>
            </w:r>
          </w:p>
        </w:tc>
        <w:tc>
          <w:tcPr>
            <w:tcW w:w="1170" w:type="dxa"/>
            <w:tcBorders/>
            <w:shd w:fill="auto" w:val="clear"/>
          </w:tcPr>
          <w:p>
            <w:pPr>
              <w:pStyle w:val="Normal"/>
              <w:pBdr/>
              <w:ind w:left="43" w:right="43" w:hanging="0"/>
              <w:jc w:val="right"/>
              <w:rPr>
                <w:color w:val="000000"/>
              </w:rPr>
            </w:pPr>
            <w:r>
              <w:rPr>
                <w:color w:val="000000"/>
              </w:rPr>
              <w:t>-0.0029</w:t>
            </w:r>
          </w:p>
        </w:tc>
      </w:tr>
      <w:tr>
        <w:trPr/>
        <w:tc>
          <w:tcPr>
            <w:tcW w:w="1169" w:type="dxa"/>
            <w:tcBorders/>
            <w:shd w:fill="auto" w:val="clear"/>
          </w:tcPr>
          <w:p>
            <w:pPr>
              <w:pStyle w:val="Normal"/>
              <w:pBdr/>
              <w:ind w:left="43" w:right="43" w:hanging="0"/>
              <w:rPr>
                <w:color w:val="000000"/>
              </w:rPr>
            </w:pPr>
            <w:r>
              <w:rPr>
                <w:color w:val="000000"/>
              </w:rPr>
              <w:t>Long Island</w:t>
            </w:r>
          </w:p>
        </w:tc>
        <w:tc>
          <w:tcPr>
            <w:tcW w:w="1170" w:type="dxa"/>
            <w:tcBorders/>
            <w:shd w:fill="auto" w:val="clear"/>
          </w:tcPr>
          <w:p>
            <w:pPr>
              <w:pStyle w:val="Normal"/>
              <w:pBdr/>
              <w:ind w:left="43" w:right="43" w:hanging="0"/>
              <w:jc w:val="right"/>
              <w:rPr>
                <w:color w:val="000000"/>
              </w:rPr>
            </w:pPr>
            <w:r>
              <w:rPr>
                <w:color w:val="000000"/>
              </w:rPr>
              <w:t>-75.2063</w:t>
            </w:r>
          </w:p>
        </w:tc>
        <w:tc>
          <w:tcPr>
            <w:tcW w:w="1170" w:type="dxa"/>
            <w:tcBorders/>
            <w:shd w:fill="auto" w:val="clear"/>
          </w:tcPr>
          <w:p>
            <w:pPr>
              <w:pStyle w:val="Normal"/>
              <w:pBdr/>
              <w:ind w:left="43" w:right="43" w:hanging="0"/>
              <w:jc w:val="right"/>
              <w:rPr>
                <w:color w:val="000000"/>
              </w:rPr>
            </w:pPr>
            <w:r>
              <w:rPr>
                <w:color w:val="000000"/>
              </w:rPr>
              <w:t>23.4282</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2.3686</w:t>
            </w:r>
          </w:p>
        </w:tc>
        <w:tc>
          <w:tcPr>
            <w:tcW w:w="1170" w:type="dxa"/>
            <w:tcBorders/>
            <w:shd w:fill="auto" w:val="clear"/>
          </w:tcPr>
          <w:p>
            <w:pPr>
              <w:pStyle w:val="Normal"/>
              <w:pBdr/>
              <w:ind w:left="43" w:right="43" w:hanging="0"/>
              <w:jc w:val="right"/>
              <w:rPr>
                <w:color w:val="000000"/>
              </w:rPr>
            </w:pPr>
            <w:r>
              <w:rPr>
                <w:color w:val="000000"/>
              </w:rPr>
              <w:t>-0.9033</w:t>
            </w:r>
          </w:p>
        </w:tc>
        <w:tc>
          <w:tcPr>
            <w:tcW w:w="1170" w:type="dxa"/>
            <w:tcBorders/>
            <w:shd w:fill="auto" w:val="clear"/>
          </w:tcPr>
          <w:p>
            <w:pPr>
              <w:pStyle w:val="Normal"/>
              <w:pBdr/>
              <w:ind w:left="43" w:right="43" w:hanging="0"/>
              <w:jc w:val="right"/>
              <w:rPr>
                <w:color w:val="000000"/>
              </w:rPr>
            </w:pPr>
            <w:r>
              <w:rPr>
                <w:color w:val="000000"/>
              </w:rPr>
              <w:t>0.0215</w:t>
            </w:r>
          </w:p>
        </w:tc>
        <w:tc>
          <w:tcPr>
            <w:tcW w:w="1170" w:type="dxa"/>
            <w:tcBorders/>
            <w:shd w:fill="auto" w:val="clear"/>
          </w:tcPr>
          <w:p>
            <w:pPr>
              <w:pStyle w:val="Normal"/>
              <w:pBdr/>
              <w:ind w:left="43" w:right="43" w:hanging="0"/>
              <w:jc w:val="right"/>
              <w:rPr>
                <w:color w:val="000000"/>
              </w:rPr>
            </w:pPr>
            <w:r>
              <w:rPr>
                <w:color w:val="000000"/>
              </w:rPr>
              <w:t>0.0096</w:t>
            </w:r>
          </w:p>
        </w:tc>
      </w:tr>
      <w:tr>
        <w:trPr/>
        <w:tc>
          <w:tcPr>
            <w:tcW w:w="1169" w:type="dxa"/>
            <w:tcBorders/>
            <w:shd w:fill="auto" w:val="clear"/>
          </w:tcPr>
          <w:p>
            <w:pPr>
              <w:pStyle w:val="Normal"/>
              <w:pBdr/>
              <w:ind w:left="43" w:right="43" w:hanging="0"/>
              <w:rPr>
                <w:color w:val="000000"/>
              </w:rPr>
            </w:pPr>
            <w:r>
              <w:rPr>
                <w:color w:val="000000"/>
              </w:rPr>
              <w:t>Long Island</w:t>
            </w:r>
          </w:p>
        </w:tc>
        <w:tc>
          <w:tcPr>
            <w:tcW w:w="1170" w:type="dxa"/>
            <w:tcBorders/>
            <w:shd w:fill="auto" w:val="clear"/>
          </w:tcPr>
          <w:p>
            <w:pPr>
              <w:pStyle w:val="Normal"/>
              <w:pBdr/>
              <w:ind w:left="43" w:right="43" w:hanging="0"/>
              <w:jc w:val="right"/>
              <w:rPr>
                <w:color w:val="000000"/>
              </w:rPr>
            </w:pPr>
            <w:r>
              <w:rPr>
                <w:color w:val="000000"/>
              </w:rPr>
              <w:t>-75.1884</w:t>
            </w:r>
          </w:p>
        </w:tc>
        <w:tc>
          <w:tcPr>
            <w:tcW w:w="1170" w:type="dxa"/>
            <w:tcBorders/>
            <w:shd w:fill="auto" w:val="clear"/>
          </w:tcPr>
          <w:p>
            <w:pPr>
              <w:pStyle w:val="Normal"/>
              <w:pBdr/>
              <w:ind w:left="43" w:right="43" w:hanging="0"/>
              <w:jc w:val="right"/>
              <w:rPr>
                <w:color w:val="000000"/>
              </w:rPr>
            </w:pPr>
            <w:r>
              <w:rPr>
                <w:color w:val="000000"/>
              </w:rPr>
              <w:t>23.4292</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-4.6266</w:t>
            </w:r>
          </w:p>
        </w:tc>
        <w:tc>
          <w:tcPr>
            <w:tcW w:w="1170" w:type="dxa"/>
            <w:tcBorders/>
            <w:shd w:fill="auto" w:val="clear"/>
          </w:tcPr>
          <w:p>
            <w:pPr>
              <w:pStyle w:val="Normal"/>
              <w:pBdr/>
              <w:ind w:left="43" w:right="43" w:hanging="0"/>
              <w:jc w:val="right"/>
              <w:rPr>
                <w:color w:val="000000"/>
              </w:rPr>
            </w:pPr>
            <w:r>
              <w:rPr>
                <w:color w:val="000000"/>
              </w:rPr>
              <w:t>0.5060</w:t>
            </w:r>
          </w:p>
        </w:tc>
        <w:tc>
          <w:tcPr>
            <w:tcW w:w="1170" w:type="dxa"/>
            <w:tcBorders/>
            <w:shd w:fill="auto" w:val="clear"/>
          </w:tcPr>
          <w:p>
            <w:pPr>
              <w:pStyle w:val="Normal"/>
              <w:pBdr/>
              <w:ind w:left="43" w:right="43" w:hanging="0"/>
              <w:jc w:val="right"/>
              <w:rPr>
                <w:color w:val="000000"/>
              </w:rPr>
            </w:pPr>
            <w:r>
              <w:rPr>
                <w:color w:val="000000"/>
              </w:rPr>
              <w:t>0.1049</w:t>
            </w:r>
          </w:p>
        </w:tc>
        <w:tc>
          <w:tcPr>
            <w:tcW w:w="1170" w:type="dxa"/>
            <w:tcBorders/>
            <w:shd w:fill="auto" w:val="clear"/>
          </w:tcPr>
          <w:p>
            <w:pPr>
              <w:pStyle w:val="Normal"/>
              <w:pBdr/>
              <w:ind w:left="43" w:right="43" w:hanging="0"/>
              <w:jc w:val="right"/>
              <w:rPr>
                <w:color w:val="000000"/>
              </w:rPr>
            </w:pPr>
            <w:r>
              <w:rPr>
                <w:color w:val="000000"/>
              </w:rPr>
              <w:t>-0.0070</w:t>
            </w:r>
          </w:p>
        </w:tc>
      </w:tr>
      <w:tr>
        <w:trPr/>
        <w:tc>
          <w:tcPr>
            <w:tcW w:w="1169" w:type="dxa"/>
            <w:tcBorders/>
            <w:shd w:fill="auto" w:val="clear"/>
          </w:tcPr>
          <w:p>
            <w:pPr>
              <w:pStyle w:val="Normal"/>
              <w:pBdr/>
              <w:ind w:left="43" w:right="43" w:hanging="0"/>
              <w:rPr>
                <w:color w:val="000000"/>
              </w:rPr>
            </w:pPr>
            <w:r>
              <w:rPr>
                <w:color w:val="000000"/>
              </w:rPr>
              <w:t>Long Island</w:t>
            </w:r>
          </w:p>
        </w:tc>
        <w:tc>
          <w:tcPr>
            <w:tcW w:w="1170" w:type="dxa"/>
            <w:tcBorders/>
            <w:shd w:fill="auto" w:val="clear"/>
          </w:tcPr>
          <w:p>
            <w:pPr>
              <w:pStyle w:val="Normal"/>
              <w:pBdr/>
              <w:ind w:left="43" w:right="43" w:hanging="0"/>
              <w:jc w:val="right"/>
              <w:rPr>
                <w:color w:val="000000"/>
              </w:rPr>
            </w:pPr>
            <w:r>
              <w:rPr>
                <w:color w:val="000000"/>
              </w:rPr>
              <w:t>-75.1408</w:t>
            </w:r>
          </w:p>
        </w:tc>
        <w:tc>
          <w:tcPr>
            <w:tcW w:w="1170" w:type="dxa"/>
            <w:tcBorders/>
            <w:shd w:fill="auto" w:val="clear"/>
          </w:tcPr>
          <w:p>
            <w:pPr>
              <w:pStyle w:val="Normal"/>
              <w:pBdr/>
              <w:ind w:left="43" w:right="43" w:hanging="0"/>
              <w:jc w:val="right"/>
              <w:rPr>
                <w:color w:val="000000"/>
              </w:rPr>
            </w:pPr>
            <w:r>
              <w:rPr>
                <w:color w:val="000000"/>
              </w:rPr>
              <w:t>23.3883</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3.6139</w:t>
            </w:r>
          </w:p>
        </w:tc>
        <w:tc>
          <w:tcPr>
            <w:tcW w:w="1170" w:type="dxa"/>
            <w:tcBorders/>
            <w:shd w:fill="auto" w:val="clear"/>
          </w:tcPr>
          <w:p>
            <w:pPr>
              <w:pStyle w:val="Normal"/>
              <w:pBdr/>
              <w:ind w:left="43" w:right="43" w:hanging="0"/>
              <w:jc w:val="right"/>
              <w:rPr>
                <w:color w:val="000000"/>
              </w:rPr>
            </w:pPr>
            <w:r>
              <w:rPr>
                <w:color w:val="000000"/>
              </w:rPr>
              <w:t>-1.4521</w:t>
            </w:r>
          </w:p>
        </w:tc>
        <w:tc>
          <w:tcPr>
            <w:tcW w:w="1170" w:type="dxa"/>
            <w:tcBorders/>
            <w:shd w:fill="auto" w:val="clear"/>
          </w:tcPr>
          <w:p>
            <w:pPr>
              <w:pStyle w:val="Normal"/>
              <w:pBdr/>
              <w:ind w:left="43" w:right="43" w:hanging="0"/>
              <w:jc w:val="right"/>
              <w:rPr>
                <w:color w:val="000000"/>
              </w:rPr>
            </w:pPr>
            <w:r>
              <w:rPr>
                <w:color w:val="000000"/>
              </w:rPr>
              <w:t>0.0475</w:t>
            </w:r>
          </w:p>
        </w:tc>
        <w:tc>
          <w:tcPr>
            <w:tcW w:w="1170" w:type="dxa"/>
            <w:tcBorders/>
            <w:shd w:fill="auto" w:val="clear"/>
          </w:tcPr>
          <w:p>
            <w:pPr>
              <w:pStyle w:val="Normal"/>
              <w:pBdr/>
              <w:ind w:left="43" w:right="43" w:hanging="0"/>
              <w:jc w:val="right"/>
              <w:rPr>
                <w:color w:val="000000"/>
              </w:rPr>
            </w:pPr>
            <w:r>
              <w:rPr>
                <w:color w:val="000000"/>
              </w:rPr>
              <w:t>0.0025</w:t>
            </w:r>
          </w:p>
        </w:tc>
      </w:tr>
      <w:tr>
        <w:trPr/>
        <w:tc>
          <w:tcPr>
            <w:tcW w:w="1169" w:type="dxa"/>
            <w:tcBorders/>
            <w:shd w:fill="auto" w:val="clear"/>
          </w:tcPr>
          <w:p>
            <w:pPr>
              <w:pStyle w:val="Normal"/>
              <w:pBdr/>
              <w:ind w:left="43" w:right="43" w:hanging="0"/>
              <w:rPr>
                <w:color w:val="000000"/>
              </w:rPr>
            </w:pPr>
            <w:r>
              <w:rPr>
                <w:color w:val="000000"/>
              </w:rPr>
              <w:t>North Andros</w:t>
            </w:r>
          </w:p>
        </w:tc>
        <w:tc>
          <w:tcPr>
            <w:tcW w:w="1170" w:type="dxa"/>
            <w:tcBorders/>
            <w:shd w:fill="auto" w:val="clear"/>
          </w:tcPr>
          <w:p>
            <w:pPr>
              <w:pStyle w:val="Normal"/>
              <w:pBdr/>
              <w:ind w:left="43" w:right="43" w:hanging="0"/>
              <w:jc w:val="right"/>
              <w:rPr>
                <w:color w:val="000000"/>
              </w:rPr>
            </w:pPr>
            <w:r>
              <w:rPr>
                <w:color w:val="000000"/>
              </w:rPr>
              <w:t>-77.8908</w:t>
            </w:r>
          </w:p>
        </w:tc>
        <w:tc>
          <w:tcPr>
            <w:tcW w:w="1170" w:type="dxa"/>
            <w:tcBorders/>
            <w:shd w:fill="auto" w:val="clear"/>
          </w:tcPr>
          <w:p>
            <w:pPr>
              <w:pStyle w:val="Normal"/>
              <w:pBdr/>
              <w:ind w:left="43" w:right="43" w:hanging="0"/>
              <w:jc w:val="right"/>
              <w:rPr>
                <w:color w:val="000000"/>
              </w:rPr>
            </w:pPr>
            <w:r>
              <w:rPr>
                <w:color w:val="000000"/>
              </w:rPr>
              <w:t>24.8391</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-2.1881</w:t>
            </w:r>
          </w:p>
        </w:tc>
        <w:tc>
          <w:tcPr>
            <w:tcW w:w="1170" w:type="dxa"/>
            <w:tcBorders/>
            <w:shd w:fill="auto" w:val="clear"/>
          </w:tcPr>
          <w:p>
            <w:pPr>
              <w:pStyle w:val="Normal"/>
              <w:pBdr/>
              <w:ind w:left="43" w:right="43" w:hanging="0"/>
              <w:jc w:val="right"/>
              <w:rPr>
                <w:color w:val="000000"/>
              </w:rPr>
            </w:pPr>
            <w:r>
              <w:rPr>
                <w:color w:val="000000"/>
              </w:rPr>
              <w:t>-1.1236</w:t>
            </w:r>
          </w:p>
        </w:tc>
        <w:tc>
          <w:tcPr>
            <w:tcW w:w="1170" w:type="dxa"/>
            <w:tcBorders/>
            <w:shd w:fill="auto" w:val="clear"/>
          </w:tcPr>
          <w:p>
            <w:pPr>
              <w:pStyle w:val="Normal"/>
              <w:pBdr/>
              <w:ind w:left="43" w:right="43" w:hanging="0"/>
              <w:jc w:val="right"/>
              <w:rPr>
                <w:color w:val="000000"/>
              </w:rPr>
            </w:pPr>
            <w:r>
              <w:rPr>
                <w:color w:val="000000"/>
              </w:rPr>
              <w:t>0.0397</w:t>
            </w:r>
          </w:p>
        </w:tc>
        <w:tc>
          <w:tcPr>
            <w:tcW w:w="1170" w:type="dxa"/>
            <w:tcBorders/>
            <w:shd w:fill="auto" w:val="clear"/>
          </w:tcPr>
          <w:p>
            <w:pPr>
              <w:pStyle w:val="Normal"/>
              <w:pBdr/>
              <w:ind w:left="43" w:right="43" w:hanging="0"/>
              <w:jc w:val="right"/>
              <w:rPr>
                <w:color w:val="000000"/>
              </w:rPr>
            </w:pPr>
            <w:r>
              <w:rPr>
                <w:color w:val="000000"/>
              </w:rPr>
              <w:t>-0.0060</w:t>
            </w:r>
          </w:p>
        </w:tc>
      </w:tr>
      <w:tr>
        <w:trPr/>
        <w:tc>
          <w:tcPr>
            <w:tcW w:w="1169" w:type="dxa"/>
            <w:tcBorders/>
            <w:shd w:fill="auto" w:val="clear"/>
          </w:tcPr>
          <w:p>
            <w:pPr>
              <w:pStyle w:val="Normal"/>
              <w:pBdr/>
              <w:ind w:left="43" w:right="43" w:hanging="0"/>
              <w:rPr>
                <w:color w:val="000000"/>
              </w:rPr>
            </w:pPr>
            <w:r>
              <w:rPr>
                <w:color w:val="000000"/>
              </w:rPr>
              <w:t>North Andros</w:t>
            </w:r>
          </w:p>
        </w:tc>
        <w:tc>
          <w:tcPr>
            <w:tcW w:w="1170" w:type="dxa"/>
            <w:tcBorders/>
            <w:shd w:fill="auto" w:val="clear"/>
          </w:tcPr>
          <w:p>
            <w:pPr>
              <w:pStyle w:val="Normal"/>
              <w:pBdr/>
              <w:ind w:left="43" w:right="43" w:hanging="0"/>
              <w:jc w:val="right"/>
              <w:rPr>
                <w:color w:val="000000"/>
              </w:rPr>
            </w:pPr>
            <w:r>
              <w:rPr>
                <w:color w:val="000000"/>
              </w:rPr>
              <w:t>-77.8428</w:t>
            </w:r>
          </w:p>
        </w:tc>
        <w:tc>
          <w:tcPr>
            <w:tcW w:w="1170" w:type="dxa"/>
            <w:tcBorders/>
            <w:shd w:fill="auto" w:val="clear"/>
          </w:tcPr>
          <w:p>
            <w:pPr>
              <w:pStyle w:val="Normal"/>
              <w:pBdr/>
              <w:ind w:left="43" w:right="43" w:hanging="0"/>
              <w:jc w:val="right"/>
              <w:rPr>
                <w:color w:val="000000"/>
              </w:rPr>
            </w:pPr>
            <w:r>
              <w:rPr>
                <w:color w:val="000000"/>
              </w:rPr>
              <w:t>24.7516</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-1.8115</w:t>
            </w:r>
          </w:p>
        </w:tc>
        <w:tc>
          <w:tcPr>
            <w:tcW w:w="1170" w:type="dxa"/>
            <w:tcBorders/>
            <w:shd w:fill="auto" w:val="clear"/>
          </w:tcPr>
          <w:p>
            <w:pPr>
              <w:pStyle w:val="Normal"/>
              <w:pBdr/>
              <w:ind w:left="43" w:right="43" w:hanging="0"/>
              <w:jc w:val="right"/>
              <w:rPr>
                <w:color w:val="000000"/>
              </w:rPr>
            </w:pPr>
            <w:r>
              <w:rPr>
                <w:color w:val="000000"/>
              </w:rPr>
              <w:t>0.0012</w:t>
            </w:r>
          </w:p>
        </w:tc>
        <w:tc>
          <w:tcPr>
            <w:tcW w:w="1170" w:type="dxa"/>
            <w:tcBorders/>
            <w:shd w:fill="auto" w:val="clear"/>
          </w:tcPr>
          <w:p>
            <w:pPr>
              <w:pStyle w:val="Normal"/>
              <w:pBdr/>
              <w:ind w:left="43" w:right="43" w:hanging="0"/>
              <w:jc w:val="right"/>
              <w:rPr>
                <w:color w:val="000000"/>
              </w:rPr>
            </w:pPr>
            <w:r>
              <w:rPr>
                <w:color w:val="000000"/>
              </w:rPr>
              <w:t>-0.1678</w:t>
            </w:r>
          </w:p>
        </w:tc>
        <w:tc>
          <w:tcPr>
            <w:tcW w:w="1170" w:type="dxa"/>
            <w:tcBorders/>
            <w:shd w:fill="auto" w:val="clear"/>
          </w:tcPr>
          <w:p>
            <w:pPr>
              <w:pStyle w:val="Normal"/>
              <w:pBdr/>
              <w:ind w:left="43" w:right="43" w:hanging="0"/>
              <w:jc w:val="right"/>
              <w:rPr>
                <w:color w:val="000000"/>
              </w:rPr>
            </w:pPr>
            <w:r>
              <w:rPr>
                <w:color w:val="000000"/>
              </w:rPr>
              <w:t>0.0024</w:t>
            </w:r>
          </w:p>
        </w:tc>
      </w:tr>
      <w:tr>
        <w:trPr/>
        <w:tc>
          <w:tcPr>
            <w:tcW w:w="1169" w:type="dxa"/>
            <w:tcBorders/>
            <w:shd w:fill="auto" w:val="clear"/>
          </w:tcPr>
          <w:p>
            <w:pPr>
              <w:pStyle w:val="Normal"/>
              <w:pBdr/>
              <w:ind w:left="43" w:right="43" w:hanging="0"/>
              <w:rPr>
                <w:color w:val="000000"/>
              </w:rPr>
            </w:pPr>
            <w:r>
              <w:rPr>
                <w:color w:val="000000"/>
              </w:rPr>
              <w:t>North Andros</w:t>
            </w:r>
          </w:p>
        </w:tc>
        <w:tc>
          <w:tcPr>
            <w:tcW w:w="1170" w:type="dxa"/>
            <w:tcBorders/>
            <w:shd w:fill="auto" w:val="clear"/>
          </w:tcPr>
          <w:p>
            <w:pPr>
              <w:pStyle w:val="Normal"/>
              <w:pBdr/>
              <w:ind w:left="43" w:right="43" w:hanging="0"/>
              <w:jc w:val="right"/>
              <w:rPr>
                <w:color w:val="000000"/>
              </w:rPr>
            </w:pPr>
            <w:r>
              <w:rPr>
                <w:color w:val="000000"/>
              </w:rPr>
              <w:t>-77.7540</w:t>
            </w:r>
          </w:p>
        </w:tc>
        <w:tc>
          <w:tcPr>
            <w:tcW w:w="1170" w:type="dxa"/>
            <w:tcBorders/>
            <w:shd w:fill="auto" w:val="clear"/>
          </w:tcPr>
          <w:p>
            <w:pPr>
              <w:pStyle w:val="Normal"/>
              <w:pBdr/>
              <w:ind w:left="43" w:right="43" w:hanging="0"/>
              <w:jc w:val="right"/>
              <w:rPr>
                <w:color w:val="000000"/>
              </w:rPr>
            </w:pPr>
            <w:r>
              <w:rPr>
                <w:color w:val="000000"/>
              </w:rPr>
              <w:t>24.6644</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3.5997</w:t>
            </w:r>
          </w:p>
        </w:tc>
        <w:tc>
          <w:tcPr>
            <w:tcW w:w="1170" w:type="dxa"/>
            <w:tcBorders/>
            <w:shd w:fill="auto" w:val="clear"/>
          </w:tcPr>
          <w:p>
            <w:pPr>
              <w:pStyle w:val="Normal"/>
              <w:pBdr/>
              <w:ind w:left="43" w:right="43" w:hanging="0"/>
              <w:jc w:val="right"/>
              <w:rPr>
                <w:color w:val="000000"/>
              </w:rPr>
            </w:pPr>
            <w:r>
              <w:rPr>
                <w:color w:val="000000"/>
              </w:rPr>
              <w:t>1.0101</w:t>
            </w:r>
          </w:p>
        </w:tc>
        <w:tc>
          <w:tcPr>
            <w:tcW w:w="1170" w:type="dxa"/>
            <w:tcBorders/>
            <w:shd w:fill="auto" w:val="clear"/>
          </w:tcPr>
          <w:p>
            <w:pPr>
              <w:pStyle w:val="Normal"/>
              <w:pBdr/>
              <w:ind w:left="43" w:right="43" w:hanging="0"/>
              <w:jc w:val="right"/>
              <w:rPr>
                <w:color w:val="000000"/>
              </w:rPr>
            </w:pPr>
            <w:r>
              <w:rPr>
                <w:color w:val="000000"/>
              </w:rPr>
              <w:t>0.1153</w:t>
            </w:r>
          </w:p>
        </w:tc>
        <w:tc>
          <w:tcPr>
            <w:tcW w:w="1170" w:type="dxa"/>
            <w:tcBorders/>
            <w:shd w:fill="auto" w:val="clear"/>
          </w:tcPr>
          <w:p>
            <w:pPr>
              <w:pStyle w:val="Normal"/>
              <w:pBdr/>
              <w:ind w:left="43" w:right="43" w:hanging="0"/>
              <w:jc w:val="right"/>
              <w:rPr>
                <w:color w:val="000000"/>
              </w:rPr>
            </w:pPr>
            <w:r>
              <w:rPr>
                <w:color w:val="000000"/>
              </w:rPr>
              <w:t>0.0033</w:t>
            </w:r>
          </w:p>
        </w:tc>
      </w:tr>
      <w:tr>
        <w:trPr/>
        <w:tc>
          <w:tcPr>
            <w:tcW w:w="1169" w:type="dxa"/>
            <w:tcBorders/>
            <w:shd w:fill="auto" w:val="clear"/>
          </w:tcPr>
          <w:p>
            <w:pPr>
              <w:pStyle w:val="Normal"/>
              <w:pBdr/>
              <w:ind w:left="43" w:right="43" w:hanging="0"/>
              <w:rPr>
                <w:color w:val="000000"/>
              </w:rPr>
            </w:pPr>
            <w:r>
              <w:rPr>
                <w:color w:val="000000"/>
              </w:rPr>
              <w:t>Ragged Island</w:t>
            </w:r>
          </w:p>
        </w:tc>
        <w:tc>
          <w:tcPr>
            <w:tcW w:w="1170" w:type="dxa"/>
            <w:tcBorders/>
            <w:shd w:fill="auto" w:val="clear"/>
          </w:tcPr>
          <w:p>
            <w:pPr>
              <w:pStyle w:val="Normal"/>
              <w:pBdr/>
              <w:ind w:left="43" w:right="43" w:hanging="0"/>
              <w:jc w:val="right"/>
              <w:rPr>
                <w:color w:val="000000"/>
              </w:rPr>
            </w:pPr>
            <w:r>
              <w:rPr>
                <w:color w:val="000000"/>
              </w:rPr>
              <w:t>-75.7364</w:t>
            </w:r>
          </w:p>
        </w:tc>
        <w:tc>
          <w:tcPr>
            <w:tcW w:w="1170" w:type="dxa"/>
            <w:tcBorders/>
            <w:shd w:fill="auto" w:val="clear"/>
          </w:tcPr>
          <w:p>
            <w:pPr>
              <w:pStyle w:val="Normal"/>
              <w:pBdr/>
              <w:ind w:left="43" w:right="43" w:hanging="0"/>
              <w:jc w:val="right"/>
              <w:rPr>
                <w:color w:val="000000"/>
              </w:rPr>
            </w:pPr>
            <w:r>
              <w:rPr>
                <w:color w:val="000000"/>
              </w:rPr>
              <w:t>22.1768</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3.2851</w:t>
            </w:r>
          </w:p>
        </w:tc>
        <w:tc>
          <w:tcPr>
            <w:tcW w:w="1170" w:type="dxa"/>
            <w:tcBorders/>
            <w:shd w:fill="auto" w:val="clear"/>
          </w:tcPr>
          <w:p>
            <w:pPr>
              <w:pStyle w:val="Normal"/>
              <w:pBdr/>
              <w:ind w:left="43" w:right="43" w:hanging="0"/>
              <w:jc w:val="right"/>
              <w:rPr>
                <w:color w:val="000000"/>
              </w:rPr>
            </w:pPr>
            <w:r>
              <w:rPr>
                <w:color w:val="000000"/>
              </w:rPr>
              <w:t>-0.3274</w:t>
            </w:r>
          </w:p>
        </w:tc>
        <w:tc>
          <w:tcPr>
            <w:tcW w:w="1170" w:type="dxa"/>
            <w:tcBorders/>
            <w:shd w:fill="auto" w:val="clear"/>
          </w:tcPr>
          <w:p>
            <w:pPr>
              <w:pStyle w:val="Normal"/>
              <w:pBdr/>
              <w:ind w:left="43" w:right="43" w:hanging="0"/>
              <w:jc w:val="right"/>
              <w:rPr>
                <w:color w:val="000000"/>
              </w:rPr>
            </w:pPr>
            <w:r>
              <w:rPr>
                <w:color w:val="000000"/>
              </w:rPr>
              <w:t>0.1911</w:t>
            </w:r>
          </w:p>
        </w:tc>
        <w:tc>
          <w:tcPr>
            <w:tcW w:w="1170" w:type="dxa"/>
            <w:tcBorders/>
            <w:shd w:fill="auto" w:val="clear"/>
          </w:tcPr>
          <w:p>
            <w:pPr>
              <w:pStyle w:val="Normal"/>
              <w:pBdr/>
              <w:ind w:left="43" w:right="43" w:hanging="0"/>
              <w:jc w:val="right"/>
              <w:rPr>
                <w:color w:val="000000"/>
              </w:rPr>
            </w:pPr>
            <w:r>
              <w:rPr>
                <w:color w:val="000000"/>
              </w:rPr>
              <w:t>-0.0013</w:t>
            </w:r>
          </w:p>
        </w:tc>
      </w:tr>
      <w:tr>
        <w:trPr/>
        <w:tc>
          <w:tcPr>
            <w:tcW w:w="1169" w:type="dxa"/>
            <w:tcBorders/>
            <w:shd w:fill="auto" w:val="clear"/>
          </w:tcPr>
          <w:p>
            <w:pPr>
              <w:pStyle w:val="Normal"/>
              <w:pBdr/>
              <w:ind w:left="43" w:right="43" w:hanging="0"/>
              <w:rPr>
                <w:color w:val="000000"/>
              </w:rPr>
            </w:pPr>
            <w:r>
              <w:rPr>
                <w:color w:val="000000"/>
              </w:rPr>
              <w:t>Ragged Island</w:t>
            </w:r>
          </w:p>
        </w:tc>
        <w:tc>
          <w:tcPr>
            <w:tcW w:w="1170" w:type="dxa"/>
            <w:tcBorders/>
            <w:shd w:fill="auto" w:val="clear"/>
          </w:tcPr>
          <w:p>
            <w:pPr>
              <w:pStyle w:val="Normal"/>
              <w:pBdr/>
              <w:ind w:left="43" w:right="43" w:hanging="0"/>
              <w:jc w:val="right"/>
              <w:rPr>
                <w:color w:val="000000"/>
              </w:rPr>
            </w:pPr>
            <w:r>
              <w:rPr>
                <w:color w:val="000000"/>
              </w:rPr>
              <w:t>-75.7314</w:t>
            </w:r>
          </w:p>
        </w:tc>
        <w:tc>
          <w:tcPr>
            <w:tcW w:w="1170" w:type="dxa"/>
            <w:tcBorders/>
            <w:shd w:fill="auto" w:val="clear"/>
          </w:tcPr>
          <w:p>
            <w:pPr>
              <w:pStyle w:val="Normal"/>
              <w:pBdr/>
              <w:ind w:left="43" w:right="43" w:hanging="0"/>
              <w:jc w:val="right"/>
              <w:rPr>
                <w:color w:val="000000"/>
              </w:rPr>
            </w:pPr>
            <w:r>
              <w:rPr>
                <w:color w:val="000000"/>
              </w:rPr>
              <w:t>22.2097</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-0.6412</w:t>
            </w:r>
          </w:p>
        </w:tc>
        <w:tc>
          <w:tcPr>
            <w:tcW w:w="1170" w:type="dxa"/>
            <w:tcBorders/>
            <w:shd w:fill="auto" w:val="clear"/>
          </w:tcPr>
          <w:p>
            <w:pPr>
              <w:pStyle w:val="Normal"/>
              <w:pBdr/>
              <w:ind w:left="43" w:right="43" w:hanging="0"/>
              <w:jc w:val="right"/>
              <w:rPr>
                <w:color w:val="000000"/>
              </w:rPr>
            </w:pPr>
            <w:r>
              <w:rPr>
                <w:color w:val="000000"/>
              </w:rPr>
              <w:t>-0.8878</w:t>
            </w:r>
          </w:p>
        </w:tc>
        <w:tc>
          <w:tcPr>
            <w:tcW w:w="1170" w:type="dxa"/>
            <w:tcBorders/>
            <w:shd w:fill="auto" w:val="clear"/>
          </w:tcPr>
          <w:p>
            <w:pPr>
              <w:pStyle w:val="Normal"/>
              <w:pBdr/>
              <w:ind w:left="43" w:right="43" w:hanging="0"/>
              <w:jc w:val="right"/>
              <w:rPr>
                <w:color w:val="000000"/>
              </w:rPr>
            </w:pPr>
            <w:r>
              <w:rPr>
                <w:color w:val="000000"/>
              </w:rPr>
              <w:t>-0.1293</w:t>
            </w:r>
          </w:p>
        </w:tc>
        <w:tc>
          <w:tcPr>
            <w:tcW w:w="1170" w:type="dxa"/>
            <w:tcBorders/>
            <w:shd w:fill="auto" w:val="clear"/>
          </w:tcPr>
          <w:p>
            <w:pPr>
              <w:pStyle w:val="Normal"/>
              <w:pBdr/>
              <w:ind w:left="43" w:right="43" w:hanging="0"/>
              <w:jc w:val="right"/>
              <w:rPr>
                <w:color w:val="000000"/>
              </w:rPr>
            </w:pPr>
            <w:r>
              <w:rPr>
                <w:color w:val="000000"/>
              </w:rPr>
              <w:t>-0.0033</w:t>
            </w:r>
          </w:p>
        </w:tc>
      </w:tr>
      <w:tr>
        <w:trPr/>
        <w:tc>
          <w:tcPr>
            <w:tcW w:w="1169" w:type="dxa"/>
            <w:tcBorders/>
            <w:shd w:fill="auto" w:val="clear"/>
          </w:tcPr>
          <w:p>
            <w:pPr>
              <w:pStyle w:val="Normal"/>
              <w:pBdr/>
              <w:ind w:left="43" w:right="43" w:hanging="0"/>
              <w:rPr>
                <w:color w:val="000000"/>
              </w:rPr>
            </w:pPr>
            <w:r>
              <w:rPr>
                <w:color w:val="000000"/>
              </w:rPr>
              <w:t>Ragged Island</w:t>
            </w:r>
          </w:p>
        </w:tc>
        <w:tc>
          <w:tcPr>
            <w:tcW w:w="1170" w:type="dxa"/>
            <w:tcBorders/>
            <w:shd w:fill="auto" w:val="clear"/>
          </w:tcPr>
          <w:p>
            <w:pPr>
              <w:pStyle w:val="Normal"/>
              <w:pBdr/>
              <w:ind w:left="43" w:right="43" w:hanging="0"/>
              <w:jc w:val="right"/>
              <w:rPr>
                <w:color w:val="000000"/>
              </w:rPr>
            </w:pPr>
            <w:r>
              <w:rPr>
                <w:color w:val="000000"/>
              </w:rPr>
              <w:t>-75.7276</w:t>
            </w:r>
          </w:p>
        </w:tc>
        <w:tc>
          <w:tcPr>
            <w:tcW w:w="1170" w:type="dxa"/>
            <w:tcBorders/>
            <w:shd w:fill="auto" w:val="clear"/>
          </w:tcPr>
          <w:p>
            <w:pPr>
              <w:pStyle w:val="Normal"/>
              <w:pBdr/>
              <w:ind w:left="43" w:right="43" w:hanging="0"/>
              <w:jc w:val="right"/>
              <w:rPr>
                <w:color w:val="000000"/>
              </w:rPr>
            </w:pPr>
            <w:r>
              <w:rPr>
                <w:color w:val="000000"/>
              </w:rPr>
              <w:t>22.2045</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-2.9188</w:t>
            </w:r>
          </w:p>
        </w:tc>
        <w:tc>
          <w:tcPr>
            <w:tcW w:w="1170" w:type="dxa"/>
            <w:tcBorders/>
            <w:shd w:fill="auto" w:val="clear"/>
          </w:tcPr>
          <w:p>
            <w:pPr>
              <w:pStyle w:val="Normal"/>
              <w:pBdr/>
              <w:ind w:left="43" w:right="43" w:hanging="0"/>
              <w:jc w:val="right"/>
              <w:rPr>
                <w:color w:val="000000"/>
              </w:rPr>
            </w:pPr>
            <w:r>
              <w:rPr>
                <w:color w:val="000000"/>
              </w:rPr>
              <w:t>1.5792</w:t>
            </w:r>
          </w:p>
        </w:tc>
        <w:tc>
          <w:tcPr>
            <w:tcW w:w="1170" w:type="dxa"/>
            <w:tcBorders/>
            <w:shd w:fill="auto" w:val="clear"/>
          </w:tcPr>
          <w:p>
            <w:pPr>
              <w:pStyle w:val="Normal"/>
              <w:pBdr/>
              <w:ind w:left="43" w:right="43" w:hanging="0"/>
              <w:jc w:val="right"/>
              <w:rPr>
                <w:color w:val="000000"/>
              </w:rPr>
            </w:pPr>
            <w:r>
              <w:rPr>
                <w:color w:val="000000"/>
              </w:rPr>
              <w:t>-0.0034</w:t>
            </w:r>
          </w:p>
        </w:tc>
        <w:tc>
          <w:tcPr>
            <w:tcW w:w="1170" w:type="dxa"/>
            <w:tcBorders/>
            <w:shd w:fill="auto" w:val="clear"/>
          </w:tcPr>
          <w:p>
            <w:pPr>
              <w:pStyle w:val="Normal"/>
              <w:pBdr/>
              <w:ind w:left="43" w:right="43" w:hanging="0"/>
              <w:jc w:val="right"/>
              <w:rPr>
                <w:color w:val="000000"/>
              </w:rPr>
            </w:pPr>
            <w:r>
              <w:rPr>
                <w:color w:val="000000"/>
              </w:rPr>
              <w:t>0.0099</w:t>
            </w:r>
          </w:p>
        </w:tc>
      </w:tr>
      <w:tr>
        <w:trPr/>
        <w:tc>
          <w:tcPr>
            <w:tcW w:w="1169" w:type="dxa"/>
            <w:tcBorders/>
            <w:shd w:fill="auto" w:val="clear"/>
          </w:tcPr>
          <w:p>
            <w:pPr>
              <w:pStyle w:val="Normal"/>
              <w:pBdr/>
              <w:ind w:left="43" w:right="43" w:hanging="0"/>
              <w:rPr>
                <w:color w:val="000000"/>
              </w:rPr>
            </w:pPr>
            <w:r>
              <w:rPr>
                <w:color w:val="000000"/>
              </w:rPr>
              <w:t>Ragged Island</w:t>
            </w:r>
          </w:p>
        </w:tc>
        <w:tc>
          <w:tcPr>
            <w:tcW w:w="1170" w:type="dxa"/>
            <w:tcBorders/>
            <w:shd w:fill="auto" w:val="clear"/>
          </w:tcPr>
          <w:p>
            <w:pPr>
              <w:pStyle w:val="Normal"/>
              <w:pBdr/>
              <w:ind w:left="43" w:right="43" w:hanging="0"/>
              <w:jc w:val="right"/>
              <w:rPr>
                <w:color w:val="000000"/>
              </w:rPr>
            </w:pPr>
            <w:r>
              <w:rPr>
                <w:color w:val="000000"/>
              </w:rPr>
              <w:t>-75.7270</w:t>
            </w:r>
          </w:p>
        </w:tc>
        <w:tc>
          <w:tcPr>
            <w:tcW w:w="1170" w:type="dxa"/>
            <w:tcBorders/>
            <w:shd w:fill="auto" w:val="clear"/>
          </w:tcPr>
          <w:p>
            <w:pPr>
              <w:pStyle w:val="Normal"/>
              <w:pBdr/>
              <w:ind w:left="43" w:right="43" w:hanging="0"/>
              <w:jc w:val="right"/>
              <w:rPr>
                <w:color w:val="000000"/>
              </w:rPr>
            </w:pPr>
            <w:r>
              <w:rPr>
                <w:color w:val="000000"/>
              </w:rPr>
              <w:t>22.1973</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-1.2210</w:t>
            </w:r>
          </w:p>
        </w:tc>
        <w:tc>
          <w:tcPr>
            <w:tcW w:w="1170" w:type="dxa"/>
            <w:tcBorders/>
            <w:shd w:fill="auto" w:val="clear"/>
          </w:tcPr>
          <w:p>
            <w:pPr>
              <w:pStyle w:val="Normal"/>
              <w:pBdr/>
              <w:ind w:left="43" w:right="43" w:hanging="0"/>
              <w:jc w:val="right"/>
              <w:rPr>
                <w:color w:val="000000"/>
              </w:rPr>
            </w:pPr>
            <w:r>
              <w:rPr>
                <w:color w:val="000000"/>
              </w:rPr>
              <w:t>0.7285</w:t>
            </w:r>
          </w:p>
        </w:tc>
        <w:tc>
          <w:tcPr>
            <w:tcW w:w="1170" w:type="dxa"/>
            <w:tcBorders/>
            <w:shd w:fill="auto" w:val="clear"/>
          </w:tcPr>
          <w:p>
            <w:pPr>
              <w:pStyle w:val="Normal"/>
              <w:pBdr/>
              <w:ind w:left="43" w:right="43" w:hanging="0"/>
              <w:jc w:val="right"/>
              <w:rPr>
                <w:color w:val="000000"/>
              </w:rPr>
            </w:pPr>
            <w:r>
              <w:rPr>
                <w:color w:val="000000"/>
              </w:rPr>
              <w:t>-0.0721</w:t>
            </w:r>
          </w:p>
        </w:tc>
        <w:tc>
          <w:tcPr>
            <w:tcW w:w="1170" w:type="dxa"/>
            <w:tcBorders/>
            <w:shd w:fill="auto" w:val="clear"/>
          </w:tcPr>
          <w:p>
            <w:pPr>
              <w:pStyle w:val="Normal"/>
              <w:pBdr/>
              <w:ind w:left="43" w:right="43" w:hanging="0"/>
              <w:jc w:val="right"/>
              <w:rPr>
                <w:color w:val="000000"/>
              </w:rPr>
            </w:pPr>
            <w:r>
              <w:rPr>
                <w:color w:val="000000"/>
              </w:rPr>
              <w:t>-0.0028</w:t>
            </w:r>
          </w:p>
        </w:tc>
      </w:tr>
      <w:tr>
        <w:trPr/>
        <w:tc>
          <w:tcPr>
            <w:tcW w:w="1169" w:type="dxa"/>
            <w:tcBorders/>
            <w:shd w:fill="auto" w:val="clear"/>
          </w:tcPr>
          <w:p>
            <w:pPr>
              <w:pStyle w:val="Normal"/>
              <w:pBdr/>
              <w:ind w:left="43" w:right="43" w:hanging="0"/>
              <w:rPr>
                <w:color w:val="000000"/>
              </w:rPr>
            </w:pPr>
            <w:r>
              <w:rPr>
                <w:color w:val="000000"/>
              </w:rPr>
              <w:t>South Andros</w:t>
            </w:r>
          </w:p>
        </w:tc>
        <w:tc>
          <w:tcPr>
            <w:tcW w:w="1170" w:type="dxa"/>
            <w:tcBorders/>
            <w:shd w:fill="auto" w:val="clear"/>
          </w:tcPr>
          <w:p>
            <w:pPr>
              <w:pStyle w:val="Normal"/>
              <w:pBdr/>
              <w:ind w:left="43" w:right="43" w:hanging="0"/>
              <w:jc w:val="right"/>
              <w:rPr>
                <w:color w:val="000000"/>
              </w:rPr>
            </w:pPr>
            <w:r>
              <w:rPr>
                <w:color w:val="000000"/>
              </w:rPr>
              <w:t>-77.6050</w:t>
            </w:r>
          </w:p>
        </w:tc>
        <w:tc>
          <w:tcPr>
            <w:tcW w:w="1170" w:type="dxa"/>
            <w:tcBorders/>
            <w:shd w:fill="auto" w:val="clear"/>
          </w:tcPr>
          <w:p>
            <w:pPr>
              <w:pStyle w:val="Normal"/>
              <w:pBdr/>
              <w:ind w:left="43" w:right="43" w:hanging="0"/>
              <w:jc w:val="right"/>
              <w:rPr>
                <w:color w:val="000000"/>
              </w:rPr>
            </w:pPr>
            <w:r>
              <w:rPr>
                <w:color w:val="000000"/>
              </w:rPr>
              <w:t>24.2027</w:t>
            </w:r>
          </w:p>
        </w:tc>
        <w:tc>
          <w:tcPr>
            <w:tcW w:w="1170" w:type="dxa"/>
            <w:tcBorders/>
            <w:shd w:fill="auto" w:val="clear"/>
          </w:tcPr>
          <w:p>
            <w:pPr>
              <w:pStyle w:val="Normal"/>
              <w:pBdr/>
              <w:ind w:left="43" w:right="43" w:hanging="0"/>
              <w:rPr>
                <w:color w:val="000000"/>
              </w:rPr>
            </w:pPr>
            <w:r>
              <w:rPr>
                <w:color w:val="000000"/>
              </w:rPr>
              <w:t>mangrove</w:t>
            </w:r>
          </w:p>
        </w:tc>
        <w:tc>
          <w:tcPr>
            <w:tcW w:w="1170" w:type="dxa"/>
            <w:tcBorders/>
            <w:shd w:fill="auto" w:val="clear"/>
          </w:tcPr>
          <w:p>
            <w:pPr>
              <w:pStyle w:val="Normal"/>
              <w:pBdr/>
              <w:ind w:left="43" w:right="43" w:hanging="0"/>
              <w:jc w:val="right"/>
              <w:rPr>
                <w:color w:val="000000"/>
              </w:rPr>
            </w:pPr>
            <w:r>
              <w:rPr>
                <w:color w:val="000000"/>
              </w:rPr>
              <w:t>-3.9253</w:t>
            </w:r>
          </w:p>
        </w:tc>
        <w:tc>
          <w:tcPr>
            <w:tcW w:w="1170" w:type="dxa"/>
            <w:tcBorders/>
            <w:shd w:fill="auto" w:val="clear"/>
          </w:tcPr>
          <w:p>
            <w:pPr>
              <w:pStyle w:val="Normal"/>
              <w:pBdr/>
              <w:ind w:left="43" w:right="43" w:hanging="0"/>
              <w:jc w:val="right"/>
              <w:rPr>
                <w:color w:val="000000"/>
              </w:rPr>
            </w:pPr>
            <w:r>
              <w:rPr>
                <w:color w:val="000000"/>
              </w:rPr>
              <w:t>0.4734</w:t>
            </w:r>
          </w:p>
        </w:tc>
        <w:tc>
          <w:tcPr>
            <w:tcW w:w="1170" w:type="dxa"/>
            <w:tcBorders/>
            <w:shd w:fill="auto" w:val="clear"/>
          </w:tcPr>
          <w:p>
            <w:pPr>
              <w:pStyle w:val="Normal"/>
              <w:pBdr/>
              <w:ind w:left="43" w:right="43" w:hanging="0"/>
              <w:jc w:val="right"/>
              <w:rPr>
                <w:color w:val="000000"/>
              </w:rPr>
            </w:pPr>
            <w:r>
              <w:rPr>
                <w:color w:val="000000"/>
              </w:rPr>
              <w:t>0.0477</w:t>
            </w:r>
          </w:p>
        </w:tc>
        <w:tc>
          <w:tcPr>
            <w:tcW w:w="1170" w:type="dxa"/>
            <w:tcBorders/>
            <w:shd w:fill="auto" w:val="clear"/>
          </w:tcPr>
          <w:p>
            <w:pPr>
              <w:pStyle w:val="Normal"/>
              <w:pBdr/>
              <w:ind w:left="43" w:right="43" w:hanging="0"/>
              <w:jc w:val="right"/>
              <w:rPr>
                <w:color w:val="000000"/>
              </w:rPr>
            </w:pPr>
            <w:r>
              <w:rPr>
                <w:color w:val="000000"/>
              </w:rPr>
              <w:t>-0.0005</w:t>
            </w:r>
          </w:p>
        </w:tc>
      </w:tr>
      <w:tr>
        <w:trPr/>
        <w:tc>
          <w:tcPr>
            <w:tcW w:w="1169" w:type="dxa"/>
            <w:tcBorders/>
            <w:shd w:fill="auto" w:val="clear"/>
          </w:tcPr>
          <w:p>
            <w:pPr>
              <w:pStyle w:val="Normal"/>
              <w:pBdr/>
              <w:ind w:left="43" w:right="43" w:hanging="0"/>
              <w:rPr>
                <w:color w:val="000000"/>
              </w:rPr>
            </w:pPr>
            <w:r>
              <w:rPr>
                <w:color w:val="000000"/>
              </w:rPr>
              <w:t>South Andros</w:t>
            </w:r>
          </w:p>
        </w:tc>
        <w:tc>
          <w:tcPr>
            <w:tcW w:w="1170" w:type="dxa"/>
            <w:tcBorders/>
            <w:shd w:fill="auto" w:val="clear"/>
          </w:tcPr>
          <w:p>
            <w:pPr>
              <w:pStyle w:val="Normal"/>
              <w:pBdr/>
              <w:ind w:left="43" w:right="43" w:hanging="0"/>
              <w:jc w:val="right"/>
              <w:rPr>
                <w:color w:val="000000"/>
              </w:rPr>
            </w:pPr>
            <w:r>
              <w:rPr>
                <w:color w:val="000000"/>
              </w:rPr>
              <w:t>-77.5936</w:t>
            </w:r>
          </w:p>
        </w:tc>
        <w:tc>
          <w:tcPr>
            <w:tcW w:w="1170" w:type="dxa"/>
            <w:tcBorders/>
            <w:shd w:fill="auto" w:val="clear"/>
          </w:tcPr>
          <w:p>
            <w:pPr>
              <w:pStyle w:val="Normal"/>
              <w:pBdr/>
              <w:ind w:left="43" w:right="43" w:hanging="0"/>
              <w:jc w:val="right"/>
              <w:rPr>
                <w:color w:val="000000"/>
              </w:rPr>
            </w:pPr>
            <w:r>
              <w:rPr>
                <w:color w:val="000000"/>
              </w:rPr>
              <w:t>24.1289</w:t>
            </w:r>
          </w:p>
        </w:tc>
        <w:tc>
          <w:tcPr>
            <w:tcW w:w="1170" w:type="dxa"/>
            <w:tcBorders/>
            <w:shd w:fill="auto" w:val="clear"/>
          </w:tcPr>
          <w:p>
            <w:pPr>
              <w:pStyle w:val="Normal"/>
              <w:pBdr/>
              <w:ind w:left="43" w:right="43" w:hanging="0"/>
              <w:rPr>
                <w:color w:val="000000"/>
              </w:rPr>
            </w:pPr>
            <w:r>
              <w:rPr>
                <w:color w:val="000000"/>
              </w:rPr>
              <w:t>coppice</w:t>
            </w:r>
          </w:p>
        </w:tc>
        <w:tc>
          <w:tcPr>
            <w:tcW w:w="1170" w:type="dxa"/>
            <w:tcBorders/>
            <w:shd w:fill="auto" w:val="clear"/>
          </w:tcPr>
          <w:p>
            <w:pPr>
              <w:pStyle w:val="Normal"/>
              <w:pBdr/>
              <w:ind w:left="43" w:right="43" w:hanging="0"/>
              <w:jc w:val="right"/>
              <w:rPr>
                <w:color w:val="000000"/>
              </w:rPr>
            </w:pPr>
            <w:r>
              <w:rPr>
                <w:color w:val="000000"/>
              </w:rPr>
              <w:t>6.1152</w:t>
            </w:r>
          </w:p>
        </w:tc>
        <w:tc>
          <w:tcPr>
            <w:tcW w:w="1170" w:type="dxa"/>
            <w:tcBorders/>
            <w:shd w:fill="auto" w:val="clear"/>
          </w:tcPr>
          <w:p>
            <w:pPr>
              <w:pStyle w:val="Normal"/>
              <w:pBdr/>
              <w:ind w:left="43" w:right="43" w:hanging="0"/>
              <w:jc w:val="right"/>
              <w:rPr>
                <w:color w:val="000000"/>
              </w:rPr>
            </w:pPr>
            <w:r>
              <w:rPr>
                <w:color w:val="000000"/>
              </w:rPr>
              <w:t>-0.4925</w:t>
            </w:r>
          </w:p>
        </w:tc>
        <w:tc>
          <w:tcPr>
            <w:tcW w:w="1170" w:type="dxa"/>
            <w:tcBorders/>
            <w:shd w:fill="auto" w:val="clear"/>
          </w:tcPr>
          <w:p>
            <w:pPr>
              <w:pStyle w:val="Normal"/>
              <w:pBdr/>
              <w:ind w:left="43" w:right="43" w:hanging="0"/>
              <w:jc w:val="right"/>
              <w:rPr>
                <w:color w:val="000000"/>
              </w:rPr>
            </w:pPr>
            <w:r>
              <w:rPr>
                <w:color w:val="000000"/>
              </w:rPr>
              <w:t>0.0349</w:t>
            </w:r>
          </w:p>
        </w:tc>
        <w:tc>
          <w:tcPr>
            <w:tcW w:w="1170" w:type="dxa"/>
            <w:tcBorders/>
            <w:shd w:fill="auto" w:val="clear"/>
          </w:tcPr>
          <w:p>
            <w:pPr>
              <w:pStyle w:val="Normal"/>
              <w:pBdr/>
              <w:ind w:left="43" w:right="43" w:hanging="0"/>
              <w:jc w:val="right"/>
              <w:rPr>
                <w:color w:val="000000"/>
              </w:rPr>
            </w:pPr>
            <w:r>
              <w:rPr>
                <w:color w:val="000000"/>
              </w:rPr>
              <w:t>0.0012</w:t>
            </w:r>
          </w:p>
        </w:tc>
      </w:tr>
      <w:tr>
        <w:trPr/>
        <w:tc>
          <w:tcPr>
            <w:tcW w:w="1169" w:type="dxa"/>
            <w:tcBorders/>
            <w:shd w:fill="auto" w:val="clear"/>
          </w:tcPr>
          <w:p>
            <w:pPr>
              <w:pStyle w:val="Normal"/>
              <w:pBdr/>
              <w:ind w:left="43" w:right="43" w:hanging="0"/>
              <w:rPr>
                <w:color w:val="000000"/>
              </w:rPr>
            </w:pPr>
            <w:r>
              <w:rPr>
                <w:color w:val="000000"/>
              </w:rPr>
              <w:t>South Andros</w:t>
            </w:r>
          </w:p>
        </w:tc>
        <w:tc>
          <w:tcPr>
            <w:tcW w:w="1170" w:type="dxa"/>
            <w:tcBorders/>
            <w:shd w:fill="auto" w:val="clear"/>
          </w:tcPr>
          <w:p>
            <w:pPr>
              <w:pStyle w:val="Normal"/>
              <w:pBdr/>
              <w:ind w:left="43" w:right="43" w:hanging="0"/>
              <w:jc w:val="right"/>
              <w:rPr>
                <w:color w:val="000000"/>
              </w:rPr>
            </w:pPr>
            <w:r>
              <w:rPr>
                <w:color w:val="000000"/>
              </w:rPr>
              <w:t>-77.5453</w:t>
            </w:r>
          </w:p>
        </w:tc>
        <w:tc>
          <w:tcPr>
            <w:tcW w:w="1170" w:type="dxa"/>
            <w:tcBorders/>
            <w:shd w:fill="auto" w:val="clear"/>
          </w:tcPr>
          <w:p>
            <w:pPr>
              <w:pStyle w:val="Normal"/>
              <w:pBdr/>
              <w:ind w:left="43" w:right="43" w:hanging="0"/>
              <w:jc w:val="right"/>
              <w:rPr>
                <w:color w:val="000000"/>
              </w:rPr>
            </w:pPr>
            <w:r>
              <w:rPr>
                <w:color w:val="000000"/>
              </w:rPr>
              <w:t>24.0764</w:t>
            </w:r>
          </w:p>
        </w:tc>
        <w:tc>
          <w:tcPr>
            <w:tcW w:w="1170" w:type="dxa"/>
            <w:tcBorders/>
            <w:shd w:fill="auto" w:val="clear"/>
          </w:tcPr>
          <w:p>
            <w:pPr>
              <w:pStyle w:val="Normal"/>
              <w:pBdr/>
              <w:ind w:left="43" w:right="43" w:hanging="0"/>
              <w:rPr>
                <w:color w:val="000000"/>
              </w:rPr>
            </w:pPr>
            <w:r>
              <w:rPr>
                <w:color w:val="000000"/>
              </w:rPr>
              <w:t>coastal</w:t>
            </w:r>
          </w:p>
        </w:tc>
        <w:tc>
          <w:tcPr>
            <w:tcW w:w="1170" w:type="dxa"/>
            <w:tcBorders/>
            <w:shd w:fill="auto" w:val="clear"/>
          </w:tcPr>
          <w:p>
            <w:pPr>
              <w:pStyle w:val="Normal"/>
              <w:pBdr/>
              <w:ind w:left="43" w:right="43" w:hanging="0"/>
              <w:jc w:val="right"/>
              <w:rPr>
                <w:color w:val="000000"/>
              </w:rPr>
            </w:pPr>
            <w:r>
              <w:rPr>
                <w:color w:val="000000"/>
              </w:rPr>
              <w:t>-0.7933</w:t>
            </w:r>
          </w:p>
        </w:tc>
        <w:tc>
          <w:tcPr>
            <w:tcW w:w="1170" w:type="dxa"/>
            <w:tcBorders/>
            <w:shd w:fill="auto" w:val="clear"/>
          </w:tcPr>
          <w:p>
            <w:pPr>
              <w:pStyle w:val="Normal"/>
              <w:pBdr/>
              <w:ind w:left="43" w:right="43" w:hanging="0"/>
              <w:jc w:val="right"/>
              <w:rPr>
                <w:color w:val="000000"/>
              </w:rPr>
            </w:pPr>
            <w:r>
              <w:rPr>
                <w:color w:val="000000"/>
              </w:rPr>
              <w:t>-0.1248</w:t>
            </w:r>
          </w:p>
        </w:tc>
        <w:tc>
          <w:tcPr>
            <w:tcW w:w="1170" w:type="dxa"/>
            <w:tcBorders/>
            <w:shd w:fill="auto" w:val="clear"/>
          </w:tcPr>
          <w:p>
            <w:pPr>
              <w:pStyle w:val="Normal"/>
              <w:pBdr/>
              <w:ind w:left="43" w:right="43" w:hanging="0"/>
              <w:jc w:val="right"/>
              <w:rPr>
                <w:color w:val="000000"/>
              </w:rPr>
            </w:pPr>
            <w:r>
              <w:rPr>
                <w:color w:val="000000"/>
              </w:rPr>
              <w:t>-0.0887</w:t>
            </w:r>
          </w:p>
        </w:tc>
        <w:tc>
          <w:tcPr>
            <w:tcW w:w="1170" w:type="dxa"/>
            <w:tcBorders/>
            <w:shd w:fill="auto" w:val="clear"/>
          </w:tcPr>
          <w:p>
            <w:pPr>
              <w:pStyle w:val="Normal"/>
              <w:pBdr/>
              <w:ind w:left="43" w:right="43" w:hanging="0"/>
              <w:jc w:val="right"/>
              <w:rPr>
                <w:color w:val="000000"/>
              </w:rPr>
            </w:pPr>
            <w:r>
              <w:rPr>
                <w:color w:val="000000"/>
              </w:rPr>
              <w:t>-0.0004</w:t>
            </w:r>
          </w:p>
        </w:tc>
      </w:tr>
    </w:tbl>
    <w:p>
      <w:pPr>
        <w:pStyle w:val="Normal"/>
        <w:pBdr/>
        <w:rPr>
          <w:color w:val="000000"/>
        </w:rPr>
      </w:pPr>
      <w:r>
        <w:rPr>
          <w:color w:val="000000"/>
        </w:rPr>
        <w:t>[suptab:sites]</w:t>
      </w:r>
    </w:p>
    <w:p>
      <w:pPr>
        <w:pStyle w:val="Normal"/>
        <w:rPr/>
      </w:pPr>
      <w:r>
        <w:rPr/>
        <w:t>Proportion of variance explained by the first four principal components on each island, as well as across the whole archipelago.</w:t>
      </w:r>
    </w:p>
    <w:tbl>
      <w:tblPr>
        <w:tblStyle w:val="a2"/>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559"/>
        <w:gridCol w:w="1560"/>
        <w:gridCol w:w="1561"/>
        <w:gridCol w:w="1560"/>
        <w:gridCol w:w="1560"/>
        <w:gridCol w:w="1559"/>
      </w:tblGrid>
      <w:tr>
        <w:trPr/>
        <w:tc>
          <w:tcPr>
            <w:tcW w:w="1559" w:type="dxa"/>
            <w:tcBorders/>
            <w:shd w:fill="auto" w:val="clear"/>
          </w:tcPr>
          <w:p>
            <w:pPr>
              <w:pStyle w:val="Normal"/>
              <w:pBdr/>
              <w:ind w:left="43" w:right="43" w:hanging="0"/>
              <w:rPr>
                <w:b/>
                <w:b/>
                <w:color w:val="000000"/>
              </w:rPr>
            </w:pPr>
            <w:r>
              <w:rPr>
                <w:b/>
                <w:color w:val="000000"/>
              </w:rPr>
              <w:t>Island</w:t>
            </w:r>
          </w:p>
        </w:tc>
        <w:tc>
          <w:tcPr>
            <w:tcW w:w="1560" w:type="dxa"/>
            <w:tcBorders/>
            <w:shd w:fill="auto" w:val="clear"/>
          </w:tcPr>
          <w:p>
            <w:pPr>
              <w:pStyle w:val="Normal"/>
              <w:pBdr/>
              <w:ind w:left="43" w:right="43" w:hanging="0"/>
              <w:jc w:val="right"/>
              <w:rPr>
                <w:b/>
                <w:b/>
                <w:color w:val="000000"/>
              </w:rPr>
            </w:pPr>
            <w:r>
              <w:rPr>
                <w:b/>
                <w:color w:val="000000"/>
              </w:rPr>
              <w:t>PC1</w:t>
            </w:r>
          </w:p>
        </w:tc>
        <w:tc>
          <w:tcPr>
            <w:tcW w:w="1561" w:type="dxa"/>
            <w:tcBorders/>
            <w:shd w:fill="auto" w:val="clear"/>
          </w:tcPr>
          <w:p>
            <w:pPr>
              <w:pStyle w:val="Normal"/>
              <w:pBdr/>
              <w:ind w:left="43" w:right="43" w:hanging="0"/>
              <w:jc w:val="right"/>
              <w:rPr>
                <w:b/>
                <w:b/>
                <w:color w:val="000000"/>
              </w:rPr>
            </w:pPr>
            <w:r>
              <w:rPr>
                <w:b/>
                <w:color w:val="000000"/>
              </w:rPr>
              <w:t>PC2</w:t>
            </w:r>
          </w:p>
        </w:tc>
        <w:tc>
          <w:tcPr>
            <w:tcW w:w="1560" w:type="dxa"/>
            <w:tcBorders/>
            <w:shd w:fill="auto" w:val="clear"/>
          </w:tcPr>
          <w:p>
            <w:pPr>
              <w:pStyle w:val="Normal"/>
              <w:pBdr/>
              <w:ind w:left="43" w:right="43" w:hanging="0"/>
              <w:jc w:val="right"/>
              <w:rPr>
                <w:b/>
                <w:b/>
                <w:color w:val="000000"/>
              </w:rPr>
            </w:pPr>
            <w:r>
              <w:rPr>
                <w:b/>
                <w:color w:val="000000"/>
              </w:rPr>
              <w:t>PC3</w:t>
            </w:r>
          </w:p>
        </w:tc>
        <w:tc>
          <w:tcPr>
            <w:tcW w:w="1560" w:type="dxa"/>
            <w:tcBorders/>
            <w:shd w:fill="auto" w:val="clear"/>
          </w:tcPr>
          <w:p>
            <w:pPr>
              <w:pStyle w:val="Normal"/>
              <w:pBdr/>
              <w:ind w:left="43" w:right="43" w:hanging="0"/>
              <w:jc w:val="right"/>
              <w:rPr>
                <w:b/>
                <w:b/>
                <w:color w:val="000000"/>
              </w:rPr>
            </w:pPr>
            <w:r>
              <w:rPr>
                <w:b/>
                <w:color w:val="000000"/>
              </w:rPr>
              <w:t>PC4</w:t>
            </w:r>
          </w:p>
        </w:tc>
        <w:tc>
          <w:tcPr>
            <w:tcW w:w="1559" w:type="dxa"/>
            <w:tcBorders/>
            <w:shd w:fill="auto" w:val="clear"/>
          </w:tcPr>
          <w:p>
            <w:pPr>
              <w:pStyle w:val="Normal"/>
              <w:pBdr/>
              <w:ind w:left="43" w:right="43" w:hanging="0"/>
              <w:jc w:val="right"/>
              <w:rPr>
                <w:b/>
                <w:b/>
                <w:color w:val="000000"/>
              </w:rPr>
            </w:pPr>
            <w:r>
              <w:rPr>
                <w:b/>
                <w:color w:val="000000"/>
              </w:rPr>
              <w:t>Total</w:t>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jc w:val="right"/>
              <w:rPr>
                <w:color w:val="000000"/>
              </w:rPr>
            </w:pPr>
            <w:r>
              <w:rPr>
                <w:color w:val="000000"/>
              </w:rPr>
              <w:t>0.400</w:t>
            </w:r>
          </w:p>
        </w:tc>
        <w:tc>
          <w:tcPr>
            <w:tcW w:w="1561" w:type="dxa"/>
            <w:tcBorders/>
            <w:shd w:fill="auto" w:val="clear"/>
          </w:tcPr>
          <w:p>
            <w:pPr>
              <w:pStyle w:val="Normal"/>
              <w:pBdr/>
              <w:ind w:left="43" w:right="43" w:hanging="0"/>
              <w:jc w:val="right"/>
              <w:rPr>
                <w:color w:val="000000"/>
              </w:rPr>
            </w:pPr>
            <w:r>
              <w:rPr>
                <w:color w:val="000000"/>
              </w:rPr>
              <w:t>0.279</w:t>
            </w:r>
          </w:p>
        </w:tc>
        <w:tc>
          <w:tcPr>
            <w:tcW w:w="1560" w:type="dxa"/>
            <w:tcBorders/>
            <w:shd w:fill="auto" w:val="clear"/>
          </w:tcPr>
          <w:p>
            <w:pPr>
              <w:pStyle w:val="Normal"/>
              <w:pBdr/>
              <w:ind w:left="43" w:right="43" w:hanging="0"/>
              <w:jc w:val="right"/>
              <w:rPr>
                <w:color w:val="000000"/>
              </w:rPr>
            </w:pPr>
            <w:r>
              <w:rPr>
                <w:color w:val="000000"/>
              </w:rPr>
              <w:t>0.147</w:t>
            </w:r>
          </w:p>
        </w:tc>
        <w:tc>
          <w:tcPr>
            <w:tcW w:w="1560" w:type="dxa"/>
            <w:tcBorders/>
            <w:shd w:fill="auto" w:val="clear"/>
          </w:tcPr>
          <w:p>
            <w:pPr>
              <w:pStyle w:val="Normal"/>
              <w:pBdr/>
              <w:ind w:left="43" w:right="43" w:hanging="0"/>
              <w:jc w:val="right"/>
              <w:rPr>
                <w:color w:val="000000"/>
              </w:rPr>
            </w:pPr>
            <w:r>
              <w:rPr>
                <w:color w:val="000000"/>
              </w:rPr>
              <w:t>0.079</w:t>
            </w:r>
          </w:p>
        </w:tc>
        <w:tc>
          <w:tcPr>
            <w:tcW w:w="1559" w:type="dxa"/>
            <w:tcBorders/>
            <w:shd w:fill="auto" w:val="clear"/>
          </w:tcPr>
          <w:p>
            <w:pPr>
              <w:pStyle w:val="Normal"/>
              <w:pBdr/>
              <w:ind w:left="43" w:right="43" w:hanging="0"/>
              <w:jc w:val="right"/>
              <w:rPr>
                <w:color w:val="000000"/>
              </w:rPr>
            </w:pPr>
            <w:r>
              <w:rPr>
                <w:color w:val="000000"/>
              </w:rPr>
              <w:t>0.906</w:t>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jc w:val="right"/>
              <w:rPr>
                <w:color w:val="000000"/>
              </w:rPr>
            </w:pPr>
            <w:r>
              <w:rPr>
                <w:color w:val="000000"/>
              </w:rPr>
              <w:t>0.502</w:t>
            </w:r>
          </w:p>
        </w:tc>
        <w:tc>
          <w:tcPr>
            <w:tcW w:w="1561" w:type="dxa"/>
            <w:tcBorders/>
            <w:shd w:fill="auto" w:val="clear"/>
          </w:tcPr>
          <w:p>
            <w:pPr>
              <w:pStyle w:val="Normal"/>
              <w:pBdr/>
              <w:ind w:left="43" w:right="43" w:hanging="0"/>
              <w:jc w:val="right"/>
              <w:rPr>
                <w:color w:val="000000"/>
              </w:rPr>
            </w:pPr>
            <w:r>
              <w:rPr>
                <w:color w:val="000000"/>
              </w:rPr>
              <w:t>0.208</w:t>
            </w:r>
          </w:p>
        </w:tc>
        <w:tc>
          <w:tcPr>
            <w:tcW w:w="1560" w:type="dxa"/>
            <w:tcBorders/>
            <w:shd w:fill="auto" w:val="clear"/>
          </w:tcPr>
          <w:p>
            <w:pPr>
              <w:pStyle w:val="Normal"/>
              <w:pBdr/>
              <w:ind w:left="43" w:right="43" w:hanging="0"/>
              <w:jc w:val="right"/>
              <w:rPr>
                <w:color w:val="000000"/>
              </w:rPr>
            </w:pPr>
            <w:r>
              <w:rPr>
                <w:color w:val="000000"/>
              </w:rPr>
              <w:t>0.160</w:t>
            </w:r>
          </w:p>
        </w:tc>
        <w:tc>
          <w:tcPr>
            <w:tcW w:w="1560" w:type="dxa"/>
            <w:tcBorders/>
            <w:shd w:fill="auto" w:val="clear"/>
          </w:tcPr>
          <w:p>
            <w:pPr>
              <w:pStyle w:val="Normal"/>
              <w:pBdr/>
              <w:ind w:left="43" w:right="43" w:hanging="0"/>
              <w:jc w:val="right"/>
              <w:rPr>
                <w:color w:val="000000"/>
              </w:rPr>
            </w:pPr>
            <w:r>
              <w:rPr>
                <w:color w:val="000000"/>
              </w:rPr>
              <w:t>0.051</w:t>
            </w:r>
          </w:p>
        </w:tc>
        <w:tc>
          <w:tcPr>
            <w:tcW w:w="1559" w:type="dxa"/>
            <w:tcBorders/>
            <w:shd w:fill="auto" w:val="clear"/>
          </w:tcPr>
          <w:p>
            <w:pPr>
              <w:pStyle w:val="Normal"/>
              <w:pBdr/>
              <w:ind w:left="43" w:right="43" w:hanging="0"/>
              <w:jc w:val="right"/>
              <w:rPr>
                <w:color w:val="000000"/>
              </w:rPr>
            </w:pPr>
            <w:r>
              <w:rPr>
                <w:color w:val="000000"/>
              </w:rPr>
              <w:t>0.921</w:t>
            </w:r>
          </w:p>
        </w:tc>
      </w:tr>
      <w:tr>
        <w:trPr/>
        <w:tc>
          <w:tcPr>
            <w:tcW w:w="1559" w:type="dxa"/>
            <w:tcBorders/>
            <w:shd w:fill="auto" w:val="clear"/>
          </w:tcPr>
          <w:p>
            <w:pPr>
              <w:pStyle w:val="Normal"/>
              <w:pBdr/>
              <w:ind w:left="43" w:right="43" w:hanging="0"/>
              <w:rPr>
                <w:color w:val="000000"/>
              </w:rPr>
            </w:pPr>
            <w:r>
              <w:rPr>
                <w:color w:val="000000"/>
              </w:rPr>
              <w:t>Cayman Brac</w:t>
            </w:r>
          </w:p>
        </w:tc>
        <w:tc>
          <w:tcPr>
            <w:tcW w:w="1560" w:type="dxa"/>
            <w:tcBorders/>
            <w:shd w:fill="auto" w:val="clear"/>
          </w:tcPr>
          <w:p>
            <w:pPr>
              <w:pStyle w:val="Normal"/>
              <w:pBdr/>
              <w:ind w:left="43" w:right="43" w:hanging="0"/>
              <w:jc w:val="right"/>
              <w:rPr>
                <w:color w:val="000000"/>
              </w:rPr>
            </w:pPr>
            <w:r>
              <w:rPr>
                <w:color w:val="000000"/>
              </w:rPr>
              <w:t>0.438</w:t>
            </w:r>
          </w:p>
        </w:tc>
        <w:tc>
          <w:tcPr>
            <w:tcW w:w="1561" w:type="dxa"/>
            <w:tcBorders/>
            <w:shd w:fill="auto" w:val="clear"/>
          </w:tcPr>
          <w:p>
            <w:pPr>
              <w:pStyle w:val="Normal"/>
              <w:pBdr/>
              <w:ind w:left="43" w:right="43" w:hanging="0"/>
              <w:jc w:val="right"/>
              <w:rPr>
                <w:color w:val="000000"/>
              </w:rPr>
            </w:pPr>
            <w:r>
              <w:rPr>
                <w:color w:val="000000"/>
              </w:rPr>
              <w:t>0.190</w:t>
            </w:r>
          </w:p>
        </w:tc>
        <w:tc>
          <w:tcPr>
            <w:tcW w:w="1560" w:type="dxa"/>
            <w:tcBorders/>
            <w:shd w:fill="auto" w:val="clear"/>
          </w:tcPr>
          <w:p>
            <w:pPr>
              <w:pStyle w:val="Normal"/>
              <w:pBdr/>
              <w:ind w:left="43" w:right="43" w:hanging="0"/>
              <w:jc w:val="right"/>
              <w:rPr>
                <w:color w:val="000000"/>
              </w:rPr>
            </w:pPr>
            <w:r>
              <w:rPr>
                <w:color w:val="000000"/>
              </w:rPr>
              <w:t>0.155</w:t>
            </w:r>
          </w:p>
        </w:tc>
        <w:tc>
          <w:tcPr>
            <w:tcW w:w="1560" w:type="dxa"/>
            <w:tcBorders/>
            <w:shd w:fill="auto" w:val="clear"/>
          </w:tcPr>
          <w:p>
            <w:pPr>
              <w:pStyle w:val="Normal"/>
              <w:pBdr/>
              <w:ind w:left="43" w:right="43" w:hanging="0"/>
              <w:jc w:val="right"/>
              <w:rPr>
                <w:color w:val="000000"/>
              </w:rPr>
            </w:pPr>
            <w:r>
              <w:rPr>
                <w:color w:val="000000"/>
              </w:rPr>
              <w:t>0.105</w:t>
            </w:r>
          </w:p>
        </w:tc>
        <w:tc>
          <w:tcPr>
            <w:tcW w:w="1559" w:type="dxa"/>
            <w:tcBorders/>
            <w:shd w:fill="auto" w:val="clear"/>
          </w:tcPr>
          <w:p>
            <w:pPr>
              <w:pStyle w:val="Normal"/>
              <w:pBdr/>
              <w:ind w:left="43" w:right="43" w:hanging="0"/>
              <w:jc w:val="right"/>
              <w:rPr>
                <w:color w:val="000000"/>
              </w:rPr>
            </w:pPr>
            <w:r>
              <w:rPr>
                <w:color w:val="000000"/>
              </w:rPr>
              <w:t>0.888</w:t>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jc w:val="right"/>
              <w:rPr>
                <w:color w:val="000000"/>
              </w:rPr>
            </w:pPr>
            <w:r>
              <w:rPr>
                <w:color w:val="000000"/>
              </w:rPr>
              <w:t>0.490</w:t>
            </w:r>
          </w:p>
        </w:tc>
        <w:tc>
          <w:tcPr>
            <w:tcW w:w="1561" w:type="dxa"/>
            <w:tcBorders/>
            <w:shd w:fill="auto" w:val="clear"/>
          </w:tcPr>
          <w:p>
            <w:pPr>
              <w:pStyle w:val="Normal"/>
              <w:pBdr/>
              <w:ind w:left="43" w:right="43" w:hanging="0"/>
              <w:jc w:val="right"/>
              <w:rPr>
                <w:color w:val="000000"/>
              </w:rPr>
            </w:pPr>
            <w:r>
              <w:rPr>
                <w:color w:val="000000"/>
              </w:rPr>
              <w:t>0.233</w:t>
            </w:r>
          </w:p>
        </w:tc>
        <w:tc>
          <w:tcPr>
            <w:tcW w:w="1560" w:type="dxa"/>
            <w:tcBorders/>
            <w:shd w:fill="auto" w:val="clear"/>
          </w:tcPr>
          <w:p>
            <w:pPr>
              <w:pStyle w:val="Normal"/>
              <w:pBdr/>
              <w:ind w:left="43" w:right="43" w:hanging="0"/>
              <w:jc w:val="right"/>
              <w:rPr>
                <w:color w:val="000000"/>
              </w:rPr>
            </w:pPr>
            <w:r>
              <w:rPr>
                <w:color w:val="000000"/>
              </w:rPr>
              <w:t>0.138</w:t>
            </w:r>
          </w:p>
        </w:tc>
        <w:tc>
          <w:tcPr>
            <w:tcW w:w="1560" w:type="dxa"/>
            <w:tcBorders/>
            <w:shd w:fill="auto" w:val="clear"/>
          </w:tcPr>
          <w:p>
            <w:pPr>
              <w:pStyle w:val="Normal"/>
              <w:pBdr/>
              <w:ind w:left="43" w:right="43" w:hanging="0"/>
              <w:jc w:val="right"/>
              <w:rPr>
                <w:color w:val="000000"/>
              </w:rPr>
            </w:pPr>
            <w:r>
              <w:rPr>
                <w:color w:val="000000"/>
              </w:rPr>
              <w:t>0.066</w:t>
            </w:r>
          </w:p>
        </w:tc>
        <w:tc>
          <w:tcPr>
            <w:tcW w:w="1559" w:type="dxa"/>
            <w:tcBorders/>
            <w:shd w:fill="auto" w:val="clear"/>
          </w:tcPr>
          <w:p>
            <w:pPr>
              <w:pStyle w:val="Normal"/>
              <w:pBdr/>
              <w:ind w:left="43" w:right="43" w:hanging="0"/>
              <w:jc w:val="right"/>
              <w:rPr>
                <w:color w:val="000000"/>
              </w:rPr>
            </w:pPr>
            <w:r>
              <w:rPr>
                <w:color w:val="000000"/>
              </w:rPr>
              <w:t>0.926</w:t>
            </w:r>
          </w:p>
        </w:tc>
      </w:tr>
      <w:tr>
        <w:trPr/>
        <w:tc>
          <w:tcPr>
            <w:tcW w:w="1559" w:type="dxa"/>
            <w:tcBorders/>
            <w:shd w:fill="auto" w:val="clear"/>
          </w:tcPr>
          <w:p>
            <w:pPr>
              <w:pStyle w:val="Normal"/>
              <w:pBdr/>
              <w:ind w:left="43" w:right="43" w:hanging="0"/>
              <w:rPr>
                <w:color w:val="000000"/>
              </w:rPr>
            </w:pPr>
            <w:r>
              <w:rPr>
                <w:color w:val="000000"/>
              </w:rPr>
              <w:t>Little Cayman</w:t>
            </w:r>
          </w:p>
        </w:tc>
        <w:tc>
          <w:tcPr>
            <w:tcW w:w="1560" w:type="dxa"/>
            <w:tcBorders/>
            <w:shd w:fill="auto" w:val="clear"/>
          </w:tcPr>
          <w:p>
            <w:pPr>
              <w:pStyle w:val="Normal"/>
              <w:pBdr/>
              <w:ind w:left="43" w:right="43" w:hanging="0"/>
              <w:jc w:val="right"/>
              <w:rPr>
                <w:color w:val="000000"/>
              </w:rPr>
            </w:pPr>
            <w:r>
              <w:rPr>
                <w:color w:val="000000"/>
              </w:rPr>
              <w:t>0.441</w:t>
            </w:r>
          </w:p>
        </w:tc>
        <w:tc>
          <w:tcPr>
            <w:tcW w:w="1561" w:type="dxa"/>
            <w:tcBorders/>
            <w:shd w:fill="auto" w:val="clear"/>
          </w:tcPr>
          <w:p>
            <w:pPr>
              <w:pStyle w:val="Normal"/>
              <w:pBdr/>
              <w:ind w:left="43" w:right="43" w:hanging="0"/>
              <w:jc w:val="right"/>
              <w:rPr>
                <w:color w:val="000000"/>
              </w:rPr>
            </w:pPr>
            <w:r>
              <w:rPr>
                <w:color w:val="000000"/>
              </w:rPr>
              <w:t>0.212</w:t>
            </w:r>
          </w:p>
        </w:tc>
        <w:tc>
          <w:tcPr>
            <w:tcW w:w="1560" w:type="dxa"/>
            <w:tcBorders/>
            <w:shd w:fill="auto" w:val="clear"/>
          </w:tcPr>
          <w:p>
            <w:pPr>
              <w:pStyle w:val="Normal"/>
              <w:pBdr/>
              <w:ind w:left="43" w:right="43" w:hanging="0"/>
              <w:jc w:val="right"/>
              <w:rPr>
                <w:color w:val="000000"/>
              </w:rPr>
            </w:pPr>
            <w:r>
              <w:rPr>
                <w:color w:val="000000"/>
              </w:rPr>
              <w:t>0.176</w:t>
            </w:r>
          </w:p>
        </w:tc>
        <w:tc>
          <w:tcPr>
            <w:tcW w:w="1560" w:type="dxa"/>
            <w:tcBorders/>
            <w:shd w:fill="auto" w:val="clear"/>
          </w:tcPr>
          <w:p>
            <w:pPr>
              <w:pStyle w:val="Normal"/>
              <w:pBdr/>
              <w:ind w:left="43" w:right="43" w:hanging="0"/>
              <w:jc w:val="right"/>
              <w:rPr>
                <w:color w:val="000000"/>
              </w:rPr>
            </w:pPr>
            <w:r>
              <w:rPr>
                <w:color w:val="000000"/>
              </w:rPr>
              <w:t>0.078</w:t>
            </w:r>
          </w:p>
        </w:tc>
        <w:tc>
          <w:tcPr>
            <w:tcW w:w="1559" w:type="dxa"/>
            <w:tcBorders/>
            <w:shd w:fill="auto" w:val="clear"/>
          </w:tcPr>
          <w:p>
            <w:pPr>
              <w:pStyle w:val="Normal"/>
              <w:pBdr/>
              <w:ind w:left="43" w:right="43" w:hanging="0"/>
              <w:jc w:val="right"/>
              <w:rPr>
                <w:color w:val="000000"/>
              </w:rPr>
            </w:pPr>
            <w:r>
              <w:rPr>
                <w:color w:val="000000"/>
              </w:rPr>
              <w:t>0.907</w:t>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jc w:val="right"/>
              <w:rPr>
                <w:color w:val="000000"/>
              </w:rPr>
            </w:pPr>
            <w:r>
              <w:rPr>
                <w:color w:val="000000"/>
              </w:rPr>
              <w:t>0.515</w:t>
            </w:r>
          </w:p>
        </w:tc>
        <w:tc>
          <w:tcPr>
            <w:tcW w:w="1561" w:type="dxa"/>
            <w:tcBorders/>
            <w:shd w:fill="auto" w:val="clear"/>
          </w:tcPr>
          <w:p>
            <w:pPr>
              <w:pStyle w:val="Normal"/>
              <w:pBdr/>
              <w:ind w:left="43" w:right="43" w:hanging="0"/>
              <w:jc w:val="right"/>
              <w:rPr>
                <w:color w:val="000000"/>
              </w:rPr>
            </w:pPr>
            <w:r>
              <w:rPr>
                <w:color w:val="000000"/>
              </w:rPr>
              <w:t>0.205</w:t>
            </w:r>
          </w:p>
        </w:tc>
        <w:tc>
          <w:tcPr>
            <w:tcW w:w="1560" w:type="dxa"/>
            <w:tcBorders/>
            <w:shd w:fill="auto" w:val="clear"/>
          </w:tcPr>
          <w:p>
            <w:pPr>
              <w:pStyle w:val="Normal"/>
              <w:pBdr/>
              <w:ind w:left="43" w:right="43" w:hanging="0"/>
              <w:jc w:val="right"/>
              <w:rPr>
                <w:color w:val="000000"/>
              </w:rPr>
            </w:pPr>
            <w:r>
              <w:rPr>
                <w:color w:val="000000"/>
              </w:rPr>
              <w:t>0.161</w:t>
            </w:r>
          </w:p>
        </w:tc>
        <w:tc>
          <w:tcPr>
            <w:tcW w:w="1560" w:type="dxa"/>
            <w:tcBorders/>
            <w:shd w:fill="auto" w:val="clear"/>
          </w:tcPr>
          <w:p>
            <w:pPr>
              <w:pStyle w:val="Normal"/>
              <w:pBdr/>
              <w:ind w:left="43" w:right="43" w:hanging="0"/>
              <w:jc w:val="right"/>
              <w:rPr>
                <w:color w:val="000000"/>
              </w:rPr>
            </w:pPr>
            <w:r>
              <w:rPr>
                <w:color w:val="000000"/>
              </w:rPr>
              <w:t>0.043</w:t>
            </w:r>
          </w:p>
        </w:tc>
        <w:tc>
          <w:tcPr>
            <w:tcW w:w="1559" w:type="dxa"/>
            <w:tcBorders/>
            <w:shd w:fill="auto" w:val="clear"/>
          </w:tcPr>
          <w:p>
            <w:pPr>
              <w:pStyle w:val="Normal"/>
              <w:pBdr/>
              <w:ind w:left="43" w:right="43" w:hanging="0"/>
              <w:jc w:val="right"/>
              <w:rPr>
                <w:color w:val="000000"/>
              </w:rPr>
            </w:pPr>
            <w:r>
              <w:rPr>
                <w:color w:val="000000"/>
              </w:rPr>
              <w:t>0.925</w:t>
            </w:r>
          </w:p>
        </w:tc>
      </w:tr>
      <w:tr>
        <w:trPr/>
        <w:tc>
          <w:tcPr>
            <w:tcW w:w="1559" w:type="dxa"/>
            <w:tcBorders/>
            <w:shd w:fill="auto" w:val="clear"/>
          </w:tcPr>
          <w:p>
            <w:pPr>
              <w:pStyle w:val="Normal"/>
              <w:pBdr/>
              <w:ind w:left="43" w:right="43" w:hanging="0"/>
              <w:rPr>
                <w:color w:val="000000"/>
              </w:rPr>
            </w:pPr>
            <w:r>
              <w:rPr>
                <w:color w:val="000000"/>
              </w:rPr>
              <w:t>North Andros</w:t>
            </w:r>
          </w:p>
        </w:tc>
        <w:tc>
          <w:tcPr>
            <w:tcW w:w="1560" w:type="dxa"/>
            <w:tcBorders/>
            <w:shd w:fill="auto" w:val="clear"/>
          </w:tcPr>
          <w:p>
            <w:pPr>
              <w:pStyle w:val="Normal"/>
              <w:pBdr/>
              <w:ind w:left="43" w:right="43" w:hanging="0"/>
              <w:jc w:val="right"/>
              <w:rPr>
                <w:color w:val="000000"/>
              </w:rPr>
            </w:pPr>
            <w:r>
              <w:rPr>
                <w:color w:val="000000"/>
              </w:rPr>
              <w:t>0.560</w:t>
            </w:r>
          </w:p>
        </w:tc>
        <w:tc>
          <w:tcPr>
            <w:tcW w:w="1561" w:type="dxa"/>
            <w:tcBorders/>
            <w:shd w:fill="auto" w:val="clear"/>
          </w:tcPr>
          <w:p>
            <w:pPr>
              <w:pStyle w:val="Normal"/>
              <w:pBdr/>
              <w:ind w:left="43" w:right="43" w:hanging="0"/>
              <w:jc w:val="right"/>
              <w:rPr>
                <w:color w:val="000000"/>
              </w:rPr>
            </w:pPr>
            <w:r>
              <w:rPr>
                <w:color w:val="000000"/>
              </w:rPr>
              <w:t>0.170</w:t>
            </w:r>
          </w:p>
        </w:tc>
        <w:tc>
          <w:tcPr>
            <w:tcW w:w="1560" w:type="dxa"/>
            <w:tcBorders/>
            <w:shd w:fill="auto" w:val="clear"/>
          </w:tcPr>
          <w:p>
            <w:pPr>
              <w:pStyle w:val="Normal"/>
              <w:pBdr/>
              <w:ind w:left="43" w:right="43" w:hanging="0"/>
              <w:jc w:val="right"/>
              <w:rPr>
                <w:color w:val="000000"/>
              </w:rPr>
            </w:pPr>
            <w:r>
              <w:rPr>
                <w:color w:val="000000"/>
              </w:rPr>
              <w:t>0.152</w:t>
            </w:r>
          </w:p>
        </w:tc>
        <w:tc>
          <w:tcPr>
            <w:tcW w:w="1560" w:type="dxa"/>
            <w:tcBorders/>
            <w:shd w:fill="auto" w:val="clear"/>
          </w:tcPr>
          <w:p>
            <w:pPr>
              <w:pStyle w:val="Normal"/>
              <w:pBdr/>
              <w:ind w:left="43" w:right="43" w:hanging="0"/>
              <w:jc w:val="right"/>
              <w:rPr>
                <w:color w:val="000000"/>
              </w:rPr>
            </w:pPr>
            <w:r>
              <w:rPr>
                <w:color w:val="000000"/>
              </w:rPr>
              <w:t>0.054</w:t>
            </w:r>
          </w:p>
        </w:tc>
        <w:tc>
          <w:tcPr>
            <w:tcW w:w="1559" w:type="dxa"/>
            <w:tcBorders/>
            <w:shd w:fill="auto" w:val="clear"/>
          </w:tcPr>
          <w:p>
            <w:pPr>
              <w:pStyle w:val="Normal"/>
              <w:pBdr/>
              <w:ind w:left="43" w:right="43" w:hanging="0"/>
              <w:jc w:val="right"/>
              <w:rPr>
                <w:color w:val="000000"/>
              </w:rPr>
            </w:pPr>
            <w:r>
              <w:rPr>
                <w:color w:val="000000"/>
              </w:rPr>
              <w:t>0.937</w:t>
            </w:r>
          </w:p>
        </w:tc>
      </w:tr>
      <w:tr>
        <w:trPr/>
        <w:tc>
          <w:tcPr>
            <w:tcW w:w="1559" w:type="dxa"/>
            <w:tcBorders/>
            <w:shd w:fill="auto" w:val="clear"/>
          </w:tcPr>
          <w:p>
            <w:pPr>
              <w:pStyle w:val="Normal"/>
              <w:pBdr/>
              <w:ind w:left="43" w:right="43" w:hanging="0"/>
              <w:rPr>
                <w:color w:val="000000"/>
              </w:rPr>
            </w:pPr>
            <w:r>
              <w:rPr>
                <w:color w:val="000000"/>
              </w:rPr>
              <w:t>Ragged Island</w:t>
            </w:r>
          </w:p>
        </w:tc>
        <w:tc>
          <w:tcPr>
            <w:tcW w:w="1560" w:type="dxa"/>
            <w:tcBorders/>
            <w:shd w:fill="auto" w:val="clear"/>
          </w:tcPr>
          <w:p>
            <w:pPr>
              <w:pStyle w:val="Normal"/>
              <w:pBdr/>
              <w:ind w:left="43" w:right="43" w:hanging="0"/>
              <w:jc w:val="right"/>
              <w:rPr>
                <w:color w:val="000000"/>
              </w:rPr>
            </w:pPr>
            <w:r>
              <w:rPr>
                <w:color w:val="000000"/>
              </w:rPr>
              <w:t>0.483</w:t>
            </w:r>
          </w:p>
        </w:tc>
        <w:tc>
          <w:tcPr>
            <w:tcW w:w="1561" w:type="dxa"/>
            <w:tcBorders/>
            <w:shd w:fill="auto" w:val="clear"/>
          </w:tcPr>
          <w:p>
            <w:pPr>
              <w:pStyle w:val="Normal"/>
              <w:pBdr/>
              <w:ind w:left="43" w:right="43" w:hanging="0"/>
              <w:jc w:val="right"/>
              <w:rPr>
                <w:color w:val="000000"/>
              </w:rPr>
            </w:pPr>
            <w:r>
              <w:rPr>
                <w:color w:val="000000"/>
              </w:rPr>
              <w:t>0.226</w:t>
            </w:r>
          </w:p>
        </w:tc>
        <w:tc>
          <w:tcPr>
            <w:tcW w:w="1560" w:type="dxa"/>
            <w:tcBorders/>
            <w:shd w:fill="auto" w:val="clear"/>
          </w:tcPr>
          <w:p>
            <w:pPr>
              <w:pStyle w:val="Normal"/>
              <w:pBdr/>
              <w:ind w:left="43" w:right="43" w:hanging="0"/>
              <w:jc w:val="right"/>
              <w:rPr>
                <w:color w:val="000000"/>
              </w:rPr>
            </w:pPr>
            <w:r>
              <w:rPr>
                <w:color w:val="000000"/>
              </w:rPr>
              <w:t>0.127</w:t>
            </w:r>
          </w:p>
        </w:tc>
        <w:tc>
          <w:tcPr>
            <w:tcW w:w="1560" w:type="dxa"/>
            <w:tcBorders/>
            <w:shd w:fill="auto" w:val="clear"/>
          </w:tcPr>
          <w:p>
            <w:pPr>
              <w:pStyle w:val="Normal"/>
              <w:pBdr/>
              <w:ind w:left="43" w:right="43" w:hanging="0"/>
              <w:jc w:val="right"/>
              <w:rPr>
                <w:color w:val="000000"/>
              </w:rPr>
            </w:pPr>
            <w:r>
              <w:rPr>
                <w:color w:val="000000"/>
              </w:rPr>
              <w:t>0.072</w:t>
            </w:r>
          </w:p>
        </w:tc>
        <w:tc>
          <w:tcPr>
            <w:tcW w:w="1559" w:type="dxa"/>
            <w:tcBorders/>
            <w:shd w:fill="auto" w:val="clear"/>
          </w:tcPr>
          <w:p>
            <w:pPr>
              <w:pStyle w:val="Normal"/>
              <w:pBdr/>
              <w:ind w:left="43" w:right="43" w:hanging="0"/>
              <w:jc w:val="right"/>
              <w:rPr>
                <w:color w:val="000000"/>
              </w:rPr>
            </w:pPr>
            <w:r>
              <w:rPr>
                <w:color w:val="000000"/>
              </w:rPr>
              <w:t>0.907</w:t>
            </w:r>
          </w:p>
        </w:tc>
      </w:tr>
      <w:tr>
        <w:trPr/>
        <w:tc>
          <w:tcPr>
            <w:tcW w:w="1559" w:type="dxa"/>
            <w:tcBorders/>
            <w:shd w:fill="auto" w:val="clear"/>
          </w:tcPr>
          <w:p>
            <w:pPr>
              <w:pStyle w:val="Normal"/>
              <w:pBdr/>
              <w:ind w:left="43" w:right="43" w:hanging="0"/>
              <w:rPr>
                <w:color w:val="000000"/>
              </w:rPr>
            </w:pPr>
            <w:r>
              <w:rPr>
                <w:color w:val="000000"/>
              </w:rPr>
              <w:t>South Andros</w:t>
            </w:r>
          </w:p>
        </w:tc>
        <w:tc>
          <w:tcPr>
            <w:tcW w:w="1560" w:type="dxa"/>
            <w:tcBorders/>
            <w:shd w:fill="auto" w:val="clear"/>
          </w:tcPr>
          <w:p>
            <w:pPr>
              <w:pStyle w:val="Normal"/>
              <w:pBdr/>
              <w:ind w:left="43" w:right="43" w:hanging="0"/>
              <w:jc w:val="right"/>
              <w:rPr>
                <w:color w:val="000000"/>
              </w:rPr>
            </w:pPr>
            <w:r>
              <w:rPr>
                <w:color w:val="000000"/>
              </w:rPr>
              <w:t>0.488</w:t>
            </w:r>
          </w:p>
        </w:tc>
        <w:tc>
          <w:tcPr>
            <w:tcW w:w="1561" w:type="dxa"/>
            <w:tcBorders/>
            <w:shd w:fill="auto" w:val="clear"/>
          </w:tcPr>
          <w:p>
            <w:pPr>
              <w:pStyle w:val="Normal"/>
              <w:pBdr/>
              <w:ind w:left="43" w:right="43" w:hanging="0"/>
              <w:jc w:val="right"/>
              <w:rPr>
                <w:color w:val="000000"/>
              </w:rPr>
            </w:pPr>
            <w:r>
              <w:rPr>
                <w:color w:val="000000"/>
              </w:rPr>
              <w:t>0.247</w:t>
            </w:r>
          </w:p>
        </w:tc>
        <w:tc>
          <w:tcPr>
            <w:tcW w:w="1560" w:type="dxa"/>
            <w:tcBorders/>
            <w:shd w:fill="auto" w:val="clear"/>
          </w:tcPr>
          <w:p>
            <w:pPr>
              <w:pStyle w:val="Normal"/>
              <w:pBdr/>
              <w:ind w:left="43" w:right="43" w:hanging="0"/>
              <w:jc w:val="right"/>
              <w:rPr>
                <w:color w:val="000000"/>
              </w:rPr>
            </w:pPr>
            <w:r>
              <w:rPr>
                <w:color w:val="000000"/>
              </w:rPr>
              <w:t>0.146</w:t>
            </w:r>
          </w:p>
        </w:tc>
        <w:tc>
          <w:tcPr>
            <w:tcW w:w="1560" w:type="dxa"/>
            <w:tcBorders/>
            <w:shd w:fill="auto" w:val="clear"/>
          </w:tcPr>
          <w:p>
            <w:pPr>
              <w:pStyle w:val="Normal"/>
              <w:pBdr/>
              <w:ind w:left="43" w:right="43" w:hanging="0"/>
              <w:jc w:val="right"/>
              <w:rPr>
                <w:color w:val="000000"/>
              </w:rPr>
            </w:pPr>
            <w:r>
              <w:rPr>
                <w:color w:val="000000"/>
              </w:rPr>
              <w:t>0.067</w:t>
            </w:r>
          </w:p>
        </w:tc>
        <w:tc>
          <w:tcPr>
            <w:tcW w:w="1559" w:type="dxa"/>
            <w:tcBorders/>
            <w:shd w:fill="auto" w:val="clear"/>
          </w:tcPr>
          <w:p>
            <w:pPr>
              <w:pStyle w:val="Normal"/>
              <w:pBdr/>
              <w:ind w:left="43" w:right="43" w:hanging="0"/>
              <w:jc w:val="right"/>
              <w:rPr>
                <w:color w:val="000000"/>
              </w:rPr>
            </w:pPr>
            <w:r>
              <w:rPr>
                <w:color w:val="000000"/>
              </w:rPr>
              <w:t>0.948</w:t>
            </w:r>
          </w:p>
        </w:tc>
      </w:tr>
      <w:tr>
        <w:trPr/>
        <w:tc>
          <w:tcPr>
            <w:tcW w:w="1559" w:type="dxa"/>
            <w:tcBorders/>
            <w:shd w:fill="auto" w:val="clear"/>
          </w:tcPr>
          <w:p>
            <w:pPr>
              <w:pStyle w:val="Normal"/>
              <w:pBdr/>
              <w:ind w:left="43" w:right="43" w:hanging="0"/>
              <w:rPr>
                <w:color w:val="000000"/>
              </w:rPr>
            </w:pPr>
            <w:r>
              <w:rPr>
                <w:color w:val="000000"/>
              </w:rPr>
              <w:t>Archipelago</w:t>
            </w:r>
          </w:p>
        </w:tc>
        <w:tc>
          <w:tcPr>
            <w:tcW w:w="1560" w:type="dxa"/>
            <w:tcBorders/>
            <w:shd w:fill="auto" w:val="clear"/>
          </w:tcPr>
          <w:p>
            <w:pPr>
              <w:pStyle w:val="Normal"/>
              <w:pBdr/>
              <w:ind w:left="43" w:right="43" w:hanging="0"/>
              <w:jc w:val="right"/>
              <w:rPr>
                <w:color w:val="000000"/>
              </w:rPr>
            </w:pPr>
            <w:r>
              <w:rPr>
                <w:color w:val="000000"/>
              </w:rPr>
              <w:t>0.473</w:t>
            </w:r>
          </w:p>
        </w:tc>
        <w:tc>
          <w:tcPr>
            <w:tcW w:w="1561" w:type="dxa"/>
            <w:tcBorders/>
            <w:shd w:fill="auto" w:val="clear"/>
          </w:tcPr>
          <w:p>
            <w:pPr>
              <w:pStyle w:val="Normal"/>
              <w:pBdr/>
              <w:ind w:left="43" w:right="43" w:hanging="0"/>
              <w:jc w:val="right"/>
              <w:rPr>
                <w:color w:val="000000"/>
              </w:rPr>
            </w:pPr>
            <w:r>
              <w:rPr>
                <w:color w:val="000000"/>
              </w:rPr>
              <w:t>0.197</w:t>
            </w:r>
          </w:p>
        </w:tc>
        <w:tc>
          <w:tcPr>
            <w:tcW w:w="1560" w:type="dxa"/>
            <w:tcBorders/>
            <w:shd w:fill="auto" w:val="clear"/>
          </w:tcPr>
          <w:p>
            <w:pPr>
              <w:pStyle w:val="Normal"/>
              <w:pBdr/>
              <w:ind w:left="43" w:right="43" w:hanging="0"/>
              <w:jc w:val="right"/>
              <w:rPr>
                <w:color w:val="000000"/>
              </w:rPr>
            </w:pPr>
            <w:r>
              <w:rPr>
                <w:color w:val="000000"/>
              </w:rPr>
              <w:t>0.164</w:t>
            </w:r>
          </w:p>
        </w:tc>
        <w:tc>
          <w:tcPr>
            <w:tcW w:w="1560" w:type="dxa"/>
            <w:tcBorders/>
            <w:shd w:fill="auto" w:val="clear"/>
          </w:tcPr>
          <w:p>
            <w:pPr>
              <w:pStyle w:val="Normal"/>
              <w:pBdr/>
              <w:ind w:left="43" w:right="43" w:hanging="0"/>
              <w:jc w:val="right"/>
              <w:rPr>
                <w:color w:val="000000"/>
              </w:rPr>
            </w:pPr>
            <w:r>
              <w:rPr>
                <w:color w:val="000000"/>
              </w:rPr>
              <w:t>0.079</w:t>
            </w:r>
          </w:p>
        </w:tc>
        <w:tc>
          <w:tcPr>
            <w:tcW w:w="1559" w:type="dxa"/>
            <w:tcBorders/>
            <w:shd w:fill="auto" w:val="clear"/>
          </w:tcPr>
          <w:p>
            <w:pPr>
              <w:pStyle w:val="Normal"/>
              <w:pBdr/>
              <w:ind w:left="43" w:right="43" w:hanging="0"/>
              <w:jc w:val="right"/>
              <w:rPr>
                <w:color w:val="000000"/>
              </w:rPr>
            </w:pPr>
            <w:r>
              <w:rPr>
                <w:color w:val="000000"/>
              </w:rPr>
              <w:t>0.913</w:t>
            </w:r>
          </w:p>
        </w:tc>
      </w:tr>
    </w:tbl>
    <w:p>
      <w:pPr>
        <w:pStyle w:val="Normal"/>
        <w:pBdr/>
        <w:rPr>
          <w:color w:val="000000"/>
        </w:rPr>
      </w:pPr>
      <w:r>
        <w:rPr>
          <w:color w:val="000000"/>
        </w:rPr>
        <w:t>[suptab:pcavariances]</w:t>
      </w:r>
    </w:p>
    <w:p>
      <w:pPr>
        <w:pStyle w:val="Normal"/>
        <w:rPr/>
      </w:pPr>
      <w:r>
        <w:rPr/>
        <w:t>Pearson’s correlation test between dewlap brightness, as measured by the average reflectance between 300 and 700nm in wavelength, and PC1 scores, for all islands and across the whole archipelago. ***, P &lt; 0.001.</w:t>
      </w:r>
    </w:p>
    <w:tbl>
      <w:tblPr>
        <w:tblStyle w:val="a3"/>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2339"/>
        <w:gridCol w:w="2340"/>
        <w:gridCol w:w="2340"/>
        <w:gridCol w:w="2340"/>
      </w:tblGrid>
      <w:tr>
        <w:trPr/>
        <w:tc>
          <w:tcPr>
            <w:tcW w:w="2339" w:type="dxa"/>
            <w:tcBorders/>
            <w:shd w:fill="auto" w:val="clear"/>
          </w:tcPr>
          <w:p>
            <w:pPr>
              <w:pStyle w:val="Normal"/>
              <w:pBdr/>
              <w:ind w:left="43" w:right="43" w:hanging="0"/>
              <w:rPr>
                <w:b/>
                <w:b/>
                <w:color w:val="000000"/>
              </w:rPr>
            </w:pPr>
            <w:r>
              <w:rPr>
                <w:b/>
                <w:color w:val="000000"/>
              </w:rPr>
              <w:t>Island</w:t>
            </w:r>
          </w:p>
        </w:tc>
        <w:tc>
          <w:tcPr>
            <w:tcW w:w="2340" w:type="dxa"/>
            <w:tcBorders/>
            <w:shd w:fill="auto" w:val="clear"/>
          </w:tcPr>
          <w:p>
            <w:pPr>
              <w:pStyle w:val="Normal"/>
              <w:pBdr/>
              <w:ind w:left="43" w:right="43" w:hanging="0"/>
              <w:jc w:val="right"/>
              <w:rPr>
                <w:b/>
                <w:b/>
                <w:color w:val="000000"/>
              </w:rPr>
            </w:pP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p>
        </w:tc>
        <w:tc>
          <w:tcPr>
            <w:tcW w:w="2340"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2340" w:type="dxa"/>
            <w:tcBorders/>
            <w:shd w:fill="auto" w:val="clear"/>
          </w:tcPr>
          <w:p>
            <w:pPr>
              <w:pStyle w:val="Normal"/>
              <w:rPr/>
            </w:pPr>
            <w:r>
              <w:rPr/>
            </w:r>
          </w:p>
        </w:tc>
      </w:tr>
      <w:tr>
        <w:trPr/>
        <w:tc>
          <w:tcPr>
            <w:tcW w:w="2339" w:type="dxa"/>
            <w:tcBorders/>
            <w:shd w:fill="auto" w:val="clear"/>
          </w:tcPr>
          <w:p>
            <w:pPr>
              <w:pStyle w:val="Normal"/>
              <w:pBdr/>
              <w:ind w:left="43" w:right="43" w:hanging="0"/>
              <w:rPr>
                <w:color w:val="000000"/>
              </w:rPr>
            </w:pPr>
            <w:r>
              <w:rPr>
                <w:color w:val="000000"/>
              </w:rPr>
              <w:t>Abaco</w:t>
            </w:r>
          </w:p>
        </w:tc>
        <w:tc>
          <w:tcPr>
            <w:tcW w:w="2340" w:type="dxa"/>
            <w:tcBorders/>
            <w:shd w:fill="auto" w:val="clear"/>
          </w:tcPr>
          <w:p>
            <w:pPr>
              <w:pStyle w:val="Normal"/>
              <w:pBdr/>
              <w:ind w:left="43" w:right="43" w:hanging="0"/>
              <w:jc w:val="right"/>
              <w:rPr>
                <w:color w:val="000000"/>
              </w:rPr>
            </w:pPr>
            <w:r>
              <w:rPr>
                <w:color w:val="000000"/>
              </w:rPr>
              <w:t>0.908</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Bimini</w:t>
            </w:r>
          </w:p>
        </w:tc>
        <w:tc>
          <w:tcPr>
            <w:tcW w:w="2340" w:type="dxa"/>
            <w:tcBorders/>
            <w:shd w:fill="auto" w:val="clear"/>
          </w:tcPr>
          <w:p>
            <w:pPr>
              <w:pStyle w:val="Normal"/>
              <w:pBdr/>
              <w:ind w:left="43" w:right="43" w:hanging="0"/>
              <w:jc w:val="right"/>
              <w:rPr>
                <w:color w:val="000000"/>
              </w:rPr>
            </w:pPr>
            <w:r>
              <w:rPr>
                <w:color w:val="000000"/>
              </w:rPr>
              <w:t>0.999</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Cayman Brac</w:t>
            </w:r>
          </w:p>
        </w:tc>
        <w:tc>
          <w:tcPr>
            <w:tcW w:w="2340" w:type="dxa"/>
            <w:tcBorders/>
            <w:shd w:fill="auto" w:val="clear"/>
          </w:tcPr>
          <w:p>
            <w:pPr>
              <w:pStyle w:val="Normal"/>
              <w:pBdr/>
              <w:ind w:left="43" w:right="43" w:hanging="0"/>
              <w:jc w:val="right"/>
              <w:rPr>
                <w:color w:val="000000"/>
              </w:rPr>
            </w:pPr>
            <w:r>
              <w:rPr>
                <w:color w:val="000000"/>
              </w:rPr>
              <w:t>0.987</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Eleuthera</w:t>
            </w:r>
          </w:p>
        </w:tc>
        <w:tc>
          <w:tcPr>
            <w:tcW w:w="2340" w:type="dxa"/>
            <w:tcBorders/>
            <w:shd w:fill="auto" w:val="clear"/>
          </w:tcPr>
          <w:p>
            <w:pPr>
              <w:pStyle w:val="Normal"/>
              <w:pBdr/>
              <w:ind w:left="43" w:right="43" w:hanging="0"/>
              <w:jc w:val="right"/>
              <w:rPr>
                <w:color w:val="000000"/>
              </w:rPr>
            </w:pPr>
            <w:r>
              <w:rPr>
                <w:color w:val="000000"/>
              </w:rPr>
              <w:t>0.963</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Little Cayman</w:t>
            </w:r>
          </w:p>
        </w:tc>
        <w:tc>
          <w:tcPr>
            <w:tcW w:w="2340" w:type="dxa"/>
            <w:tcBorders/>
            <w:shd w:fill="auto" w:val="clear"/>
          </w:tcPr>
          <w:p>
            <w:pPr>
              <w:pStyle w:val="Normal"/>
              <w:pBdr/>
              <w:ind w:left="43" w:right="43" w:hanging="0"/>
              <w:jc w:val="right"/>
              <w:rPr>
                <w:color w:val="000000"/>
              </w:rPr>
            </w:pPr>
            <w:r>
              <w:rPr>
                <w:color w:val="000000"/>
              </w:rPr>
              <w:t>0.965</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Long Island</w:t>
            </w:r>
          </w:p>
        </w:tc>
        <w:tc>
          <w:tcPr>
            <w:tcW w:w="2340" w:type="dxa"/>
            <w:tcBorders/>
            <w:shd w:fill="auto" w:val="clear"/>
          </w:tcPr>
          <w:p>
            <w:pPr>
              <w:pStyle w:val="Normal"/>
              <w:pBdr/>
              <w:ind w:left="43" w:right="43" w:hanging="0"/>
              <w:jc w:val="right"/>
              <w:rPr>
                <w:color w:val="000000"/>
              </w:rPr>
            </w:pPr>
            <w:r>
              <w:rPr>
                <w:color w:val="000000"/>
              </w:rPr>
              <w:t>0.986</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North Andros</w:t>
            </w:r>
          </w:p>
        </w:tc>
        <w:tc>
          <w:tcPr>
            <w:tcW w:w="2340" w:type="dxa"/>
            <w:tcBorders/>
            <w:shd w:fill="auto" w:val="clear"/>
          </w:tcPr>
          <w:p>
            <w:pPr>
              <w:pStyle w:val="Normal"/>
              <w:pBdr/>
              <w:ind w:left="43" w:right="43" w:hanging="0"/>
              <w:jc w:val="right"/>
              <w:rPr>
                <w:color w:val="000000"/>
              </w:rPr>
            </w:pPr>
            <w:r>
              <w:rPr>
                <w:color w:val="000000"/>
              </w:rPr>
              <w:t>0.994</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Ragged Island</w:t>
            </w:r>
          </w:p>
        </w:tc>
        <w:tc>
          <w:tcPr>
            <w:tcW w:w="2340" w:type="dxa"/>
            <w:tcBorders/>
            <w:shd w:fill="auto" w:val="clear"/>
          </w:tcPr>
          <w:p>
            <w:pPr>
              <w:pStyle w:val="Normal"/>
              <w:pBdr/>
              <w:ind w:left="43" w:right="43" w:hanging="0"/>
              <w:jc w:val="right"/>
              <w:rPr>
                <w:color w:val="000000"/>
              </w:rPr>
            </w:pPr>
            <w:r>
              <w:rPr>
                <w:color w:val="000000"/>
              </w:rPr>
              <w:t>0.978</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South Andros</w:t>
            </w:r>
          </w:p>
        </w:tc>
        <w:tc>
          <w:tcPr>
            <w:tcW w:w="2340" w:type="dxa"/>
            <w:tcBorders/>
            <w:shd w:fill="auto" w:val="clear"/>
          </w:tcPr>
          <w:p>
            <w:pPr>
              <w:pStyle w:val="Normal"/>
              <w:pBdr/>
              <w:ind w:left="43" w:right="43" w:hanging="0"/>
              <w:jc w:val="right"/>
              <w:rPr>
                <w:color w:val="000000"/>
              </w:rPr>
            </w:pPr>
            <w:r>
              <w:rPr>
                <w:color w:val="000000"/>
              </w:rPr>
              <w:t>0.979</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r>
        <w:trPr/>
        <w:tc>
          <w:tcPr>
            <w:tcW w:w="2339" w:type="dxa"/>
            <w:tcBorders/>
            <w:shd w:fill="auto" w:val="clear"/>
          </w:tcPr>
          <w:p>
            <w:pPr>
              <w:pStyle w:val="Normal"/>
              <w:pBdr/>
              <w:ind w:left="43" w:right="43" w:hanging="0"/>
              <w:rPr>
                <w:color w:val="000000"/>
              </w:rPr>
            </w:pPr>
            <w:r>
              <w:rPr>
                <w:color w:val="000000"/>
              </w:rPr>
              <w:t>Archipelago</w:t>
            </w:r>
          </w:p>
        </w:tc>
        <w:tc>
          <w:tcPr>
            <w:tcW w:w="2340" w:type="dxa"/>
            <w:tcBorders/>
            <w:shd w:fill="auto" w:val="clear"/>
          </w:tcPr>
          <w:p>
            <w:pPr>
              <w:pStyle w:val="Normal"/>
              <w:pBdr/>
              <w:ind w:left="43" w:right="43" w:hanging="0"/>
              <w:jc w:val="right"/>
              <w:rPr>
                <w:color w:val="000000"/>
              </w:rPr>
            </w:pPr>
            <w:r>
              <w:rPr>
                <w:color w:val="000000"/>
              </w:rPr>
              <w:t>0.976</w:t>
            </w:r>
          </w:p>
        </w:tc>
        <w:tc>
          <w:tcPr>
            <w:tcW w:w="2340" w:type="dxa"/>
            <w:tcBorders/>
            <w:shd w:fill="auto" w:val="clear"/>
          </w:tcPr>
          <w:p>
            <w:pPr>
              <w:pStyle w:val="Normal"/>
              <w:pBdr/>
              <w:ind w:left="43" w:right="43" w:hanging="0"/>
              <w:jc w:val="right"/>
              <w:rPr>
                <w:color w:val="000000"/>
              </w:rPr>
            </w:pPr>
            <w:r>
              <w:rPr>
                <w:color w:val="000000"/>
              </w:rPr>
              <w:t>&lt; 0.0001</w:t>
            </w:r>
          </w:p>
        </w:tc>
        <w:tc>
          <w:tcPr>
            <w:tcW w:w="2340" w:type="dxa"/>
            <w:tcBorders/>
            <w:shd w:fill="auto" w:val="clear"/>
          </w:tcPr>
          <w:p>
            <w:pPr>
              <w:pStyle w:val="Normal"/>
              <w:pBdr/>
              <w:ind w:left="43" w:right="43" w:hanging="0"/>
              <w:rPr>
                <w:color w:val="000000"/>
              </w:rPr>
            </w:pPr>
            <w:r>
              <w:rPr>
                <w:color w:val="000000"/>
              </w:rPr>
              <w:t>***</w:t>
            </w:r>
          </w:p>
        </w:tc>
      </w:tr>
    </w:tbl>
    <w:p>
      <w:pPr>
        <w:pStyle w:val="Normal"/>
        <w:pBdr/>
        <w:rPr>
          <w:color w:val="000000"/>
        </w:rPr>
      </w:pPr>
      <w:r>
        <w:rPr>
          <w:color w:val="000000"/>
        </w:rPr>
        <w:t>[suptab:brightness]</w:t>
      </w:r>
    </w:p>
    <w:p>
      <w:pPr>
        <w:pStyle w:val="Normal"/>
        <w:rPr/>
      </w:pPr>
      <w:r>
        <w:rPr/>
        <w:t>Henze-Zirkler’s test of multivariate normality, performed on principal components in each habitat and on each island. HZ, test statistic. *, P &lt; 0.05; **, P &lt; 0.01; ***, P &lt; 0.001.</w:t>
      </w:r>
    </w:p>
    <w:tbl>
      <w:tblPr>
        <w:tblStyle w:val="a4"/>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871"/>
        <w:gridCol w:w="1872"/>
        <w:gridCol w:w="1872"/>
        <w:gridCol w:w="1872"/>
        <w:gridCol w:w="1873"/>
      </w:tblGrid>
      <w:tr>
        <w:trPr/>
        <w:tc>
          <w:tcPr>
            <w:tcW w:w="1871" w:type="dxa"/>
            <w:tcBorders/>
            <w:shd w:fill="auto" w:val="clear"/>
          </w:tcPr>
          <w:p>
            <w:pPr>
              <w:pStyle w:val="Normal"/>
              <w:pBdr/>
              <w:ind w:left="43" w:right="43" w:hanging="0"/>
              <w:rPr>
                <w:b/>
                <w:b/>
                <w:color w:val="000000"/>
              </w:rPr>
            </w:pPr>
            <w:r>
              <w:rPr>
                <w:b/>
                <w:color w:val="000000"/>
              </w:rPr>
              <w:t>Island</w:t>
            </w:r>
          </w:p>
        </w:tc>
        <w:tc>
          <w:tcPr>
            <w:tcW w:w="1872" w:type="dxa"/>
            <w:tcBorders/>
            <w:shd w:fill="auto" w:val="clear"/>
          </w:tcPr>
          <w:p>
            <w:pPr>
              <w:pStyle w:val="Normal"/>
              <w:pBdr/>
              <w:ind w:left="43" w:right="43" w:hanging="0"/>
              <w:rPr>
                <w:b/>
                <w:b/>
                <w:color w:val="000000"/>
              </w:rPr>
            </w:pPr>
            <w:r>
              <w:rPr>
                <w:b/>
                <w:color w:val="000000"/>
              </w:rPr>
              <w:t>Habitat</w:t>
            </w:r>
          </w:p>
        </w:tc>
        <w:tc>
          <w:tcPr>
            <w:tcW w:w="1872"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HZ</m:t>
              </m:r>
            </m:oMath>
          </w:p>
        </w:tc>
        <w:tc>
          <w:tcPr>
            <w:tcW w:w="1872"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Abaco</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1.10</w:t>
            </w:r>
          </w:p>
        </w:tc>
        <w:tc>
          <w:tcPr>
            <w:tcW w:w="1872" w:type="dxa"/>
            <w:tcBorders/>
            <w:shd w:fill="auto" w:val="clear"/>
          </w:tcPr>
          <w:p>
            <w:pPr>
              <w:pStyle w:val="Normal"/>
              <w:pBdr/>
              <w:ind w:left="43" w:right="43" w:hanging="0"/>
              <w:jc w:val="right"/>
              <w:rPr>
                <w:color w:val="000000"/>
              </w:rPr>
            </w:pPr>
            <w:r>
              <w:rPr>
                <w:color w:val="000000"/>
              </w:rPr>
              <w:t>0.0027</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Abaco</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1.07</w:t>
            </w:r>
          </w:p>
        </w:tc>
        <w:tc>
          <w:tcPr>
            <w:tcW w:w="1872" w:type="dxa"/>
            <w:tcBorders/>
            <w:shd w:fill="auto" w:val="clear"/>
          </w:tcPr>
          <w:p>
            <w:pPr>
              <w:pStyle w:val="Normal"/>
              <w:pBdr/>
              <w:ind w:left="43" w:right="43" w:hanging="0"/>
              <w:jc w:val="right"/>
              <w:rPr>
                <w:color w:val="000000"/>
              </w:rPr>
            </w:pPr>
            <w:r>
              <w:rPr>
                <w:color w:val="000000"/>
              </w:rPr>
              <w:t>0.0022</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Abaco</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1.06</w:t>
            </w:r>
          </w:p>
        </w:tc>
        <w:tc>
          <w:tcPr>
            <w:tcW w:w="1872" w:type="dxa"/>
            <w:tcBorders/>
            <w:shd w:fill="auto" w:val="clear"/>
          </w:tcPr>
          <w:p>
            <w:pPr>
              <w:pStyle w:val="Normal"/>
              <w:pBdr/>
              <w:ind w:left="43" w:right="43" w:hanging="0"/>
              <w:jc w:val="right"/>
              <w:rPr>
                <w:color w:val="000000"/>
              </w:rPr>
            </w:pPr>
            <w:r>
              <w:rPr>
                <w:color w:val="000000"/>
              </w:rPr>
              <w:t>0.0023</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Bimini</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1.28</w:t>
            </w:r>
          </w:p>
        </w:tc>
        <w:tc>
          <w:tcPr>
            <w:tcW w:w="1872" w:type="dxa"/>
            <w:tcBorders/>
            <w:shd w:fill="auto" w:val="clear"/>
          </w:tcPr>
          <w:p>
            <w:pPr>
              <w:pStyle w:val="Normal"/>
              <w:pBdr/>
              <w:ind w:left="43" w:right="43" w:hanging="0"/>
              <w:jc w:val="right"/>
              <w:rPr>
                <w:color w:val="000000"/>
              </w:rPr>
            </w:pPr>
            <w:r>
              <w:rPr>
                <w:color w:val="000000"/>
              </w:rPr>
              <w:t>0.0001</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Bimini</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0.85</w:t>
            </w:r>
          </w:p>
        </w:tc>
        <w:tc>
          <w:tcPr>
            <w:tcW w:w="1872" w:type="dxa"/>
            <w:tcBorders/>
            <w:shd w:fill="auto" w:val="clear"/>
          </w:tcPr>
          <w:p>
            <w:pPr>
              <w:pStyle w:val="Normal"/>
              <w:pBdr/>
              <w:ind w:left="43" w:right="43" w:hanging="0"/>
              <w:jc w:val="right"/>
              <w:rPr>
                <w:color w:val="000000"/>
              </w:rPr>
            </w:pPr>
            <w:r>
              <w:rPr>
                <w:color w:val="000000"/>
              </w:rPr>
              <w:t>0.0482</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Bimini</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1.19</w:t>
            </w:r>
          </w:p>
        </w:tc>
        <w:tc>
          <w:tcPr>
            <w:tcW w:w="1872" w:type="dxa"/>
            <w:tcBorders/>
            <w:shd w:fill="auto" w:val="clear"/>
          </w:tcPr>
          <w:p>
            <w:pPr>
              <w:pStyle w:val="Normal"/>
              <w:pBdr/>
              <w:ind w:left="43" w:right="43" w:hanging="0"/>
              <w:jc w:val="right"/>
              <w:rPr>
                <w:color w:val="000000"/>
              </w:rPr>
            </w:pPr>
            <w:r>
              <w:rPr>
                <w:color w:val="000000"/>
              </w:rPr>
              <w:t>0.0001</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Cayman Brac</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0.65</w:t>
            </w:r>
          </w:p>
        </w:tc>
        <w:tc>
          <w:tcPr>
            <w:tcW w:w="1872" w:type="dxa"/>
            <w:tcBorders/>
            <w:shd w:fill="auto" w:val="clear"/>
          </w:tcPr>
          <w:p>
            <w:pPr>
              <w:pStyle w:val="Normal"/>
              <w:pBdr/>
              <w:ind w:left="43" w:right="43" w:hanging="0"/>
              <w:jc w:val="right"/>
              <w:rPr>
                <w:color w:val="000000"/>
              </w:rPr>
            </w:pPr>
            <w:r>
              <w:rPr>
                <w:color w:val="000000"/>
              </w:rPr>
              <w:t>0.5311</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Cayman Brac</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0.70</w:t>
            </w:r>
          </w:p>
        </w:tc>
        <w:tc>
          <w:tcPr>
            <w:tcW w:w="1872" w:type="dxa"/>
            <w:tcBorders/>
            <w:shd w:fill="auto" w:val="clear"/>
          </w:tcPr>
          <w:p>
            <w:pPr>
              <w:pStyle w:val="Normal"/>
              <w:pBdr/>
              <w:ind w:left="43" w:right="43" w:hanging="0"/>
              <w:jc w:val="right"/>
              <w:rPr>
                <w:color w:val="000000"/>
              </w:rPr>
            </w:pPr>
            <w:r>
              <w:rPr>
                <w:color w:val="000000"/>
              </w:rPr>
              <w:t>0.3940</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Cayman Brac</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0.66</w:t>
            </w:r>
          </w:p>
        </w:tc>
        <w:tc>
          <w:tcPr>
            <w:tcW w:w="1872" w:type="dxa"/>
            <w:tcBorders/>
            <w:shd w:fill="auto" w:val="clear"/>
          </w:tcPr>
          <w:p>
            <w:pPr>
              <w:pStyle w:val="Normal"/>
              <w:pBdr/>
              <w:ind w:left="43" w:right="43" w:hanging="0"/>
              <w:jc w:val="right"/>
              <w:rPr>
                <w:color w:val="000000"/>
              </w:rPr>
            </w:pPr>
            <w:r>
              <w:rPr>
                <w:color w:val="000000"/>
              </w:rPr>
              <w:t>0.5357</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Eleuthera</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1.61</w:t>
            </w:r>
          </w:p>
        </w:tc>
        <w:tc>
          <w:tcPr>
            <w:tcW w:w="1872" w:type="dxa"/>
            <w:tcBorders/>
            <w:shd w:fill="auto" w:val="clear"/>
          </w:tcPr>
          <w:p>
            <w:pPr>
              <w:pStyle w:val="Normal"/>
              <w:pBdr/>
              <w:ind w:left="43" w:right="43" w:hanging="0"/>
              <w:jc w:val="right"/>
              <w:rPr>
                <w:color w:val="000000"/>
              </w:rPr>
            </w:pPr>
            <w:r>
              <w:rPr>
                <w:color w:val="000000"/>
              </w:rPr>
              <w:t>0.0000</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Eleuthera</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1.48</w:t>
            </w:r>
          </w:p>
        </w:tc>
        <w:tc>
          <w:tcPr>
            <w:tcW w:w="1872" w:type="dxa"/>
            <w:tcBorders/>
            <w:shd w:fill="auto" w:val="clear"/>
          </w:tcPr>
          <w:p>
            <w:pPr>
              <w:pStyle w:val="Normal"/>
              <w:pBdr/>
              <w:ind w:left="43" w:right="43" w:hanging="0"/>
              <w:jc w:val="right"/>
              <w:rPr>
                <w:color w:val="000000"/>
              </w:rPr>
            </w:pPr>
            <w:r>
              <w:rPr>
                <w:color w:val="000000"/>
              </w:rPr>
              <w:t>0.0000</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Eleuthera</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0.73</w:t>
            </w:r>
          </w:p>
        </w:tc>
        <w:tc>
          <w:tcPr>
            <w:tcW w:w="1872" w:type="dxa"/>
            <w:tcBorders/>
            <w:shd w:fill="auto" w:val="clear"/>
          </w:tcPr>
          <w:p>
            <w:pPr>
              <w:pStyle w:val="Normal"/>
              <w:pBdr/>
              <w:ind w:left="43" w:right="43" w:hanging="0"/>
              <w:jc w:val="right"/>
              <w:rPr>
                <w:color w:val="000000"/>
              </w:rPr>
            </w:pPr>
            <w:r>
              <w:rPr>
                <w:color w:val="000000"/>
              </w:rPr>
              <w:t>0.1423</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Little Cayman</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0.62</w:t>
            </w:r>
          </w:p>
        </w:tc>
        <w:tc>
          <w:tcPr>
            <w:tcW w:w="1872" w:type="dxa"/>
            <w:tcBorders/>
            <w:shd w:fill="auto" w:val="clear"/>
          </w:tcPr>
          <w:p>
            <w:pPr>
              <w:pStyle w:val="Normal"/>
              <w:pBdr/>
              <w:ind w:left="43" w:right="43" w:hanging="0"/>
              <w:jc w:val="right"/>
              <w:rPr>
                <w:color w:val="000000"/>
              </w:rPr>
            </w:pPr>
            <w:r>
              <w:rPr>
                <w:color w:val="000000"/>
              </w:rPr>
              <w:t>0.6599</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Little Cayman</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0.64</w:t>
            </w:r>
          </w:p>
        </w:tc>
        <w:tc>
          <w:tcPr>
            <w:tcW w:w="1872" w:type="dxa"/>
            <w:tcBorders/>
            <w:shd w:fill="auto" w:val="clear"/>
          </w:tcPr>
          <w:p>
            <w:pPr>
              <w:pStyle w:val="Normal"/>
              <w:pBdr/>
              <w:ind w:left="43" w:right="43" w:hanging="0"/>
              <w:jc w:val="right"/>
              <w:rPr>
                <w:color w:val="000000"/>
              </w:rPr>
            </w:pPr>
            <w:r>
              <w:rPr>
                <w:color w:val="000000"/>
              </w:rPr>
              <w:t>0.4867</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Little Cayman</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0.87</w:t>
            </w:r>
          </w:p>
        </w:tc>
        <w:tc>
          <w:tcPr>
            <w:tcW w:w="1872" w:type="dxa"/>
            <w:tcBorders/>
            <w:shd w:fill="auto" w:val="clear"/>
          </w:tcPr>
          <w:p>
            <w:pPr>
              <w:pStyle w:val="Normal"/>
              <w:pBdr/>
              <w:ind w:left="43" w:right="43" w:hanging="0"/>
              <w:jc w:val="right"/>
              <w:rPr>
                <w:color w:val="000000"/>
              </w:rPr>
            </w:pPr>
            <w:r>
              <w:rPr>
                <w:color w:val="000000"/>
              </w:rPr>
              <w:t>0.0413</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Long Island</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0.82</w:t>
            </w:r>
          </w:p>
        </w:tc>
        <w:tc>
          <w:tcPr>
            <w:tcW w:w="1872" w:type="dxa"/>
            <w:tcBorders/>
            <w:shd w:fill="auto" w:val="clear"/>
          </w:tcPr>
          <w:p>
            <w:pPr>
              <w:pStyle w:val="Normal"/>
              <w:pBdr/>
              <w:ind w:left="43" w:right="43" w:hanging="0"/>
              <w:jc w:val="right"/>
              <w:rPr>
                <w:color w:val="000000"/>
              </w:rPr>
            </w:pPr>
            <w:r>
              <w:rPr>
                <w:color w:val="000000"/>
              </w:rPr>
              <w:t>0.1468</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Long Island</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0.92</w:t>
            </w:r>
          </w:p>
        </w:tc>
        <w:tc>
          <w:tcPr>
            <w:tcW w:w="1872" w:type="dxa"/>
            <w:tcBorders/>
            <w:shd w:fill="auto" w:val="clear"/>
          </w:tcPr>
          <w:p>
            <w:pPr>
              <w:pStyle w:val="Normal"/>
              <w:pBdr/>
              <w:ind w:left="43" w:right="43" w:hanging="0"/>
              <w:jc w:val="right"/>
              <w:rPr>
                <w:color w:val="000000"/>
              </w:rPr>
            </w:pPr>
            <w:r>
              <w:rPr>
                <w:color w:val="000000"/>
              </w:rPr>
              <w:t>0.0150</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Long Island</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0.77</w:t>
            </w:r>
          </w:p>
        </w:tc>
        <w:tc>
          <w:tcPr>
            <w:tcW w:w="1872" w:type="dxa"/>
            <w:tcBorders/>
            <w:shd w:fill="auto" w:val="clear"/>
          </w:tcPr>
          <w:p>
            <w:pPr>
              <w:pStyle w:val="Normal"/>
              <w:pBdr/>
              <w:ind w:left="43" w:right="43" w:hanging="0"/>
              <w:jc w:val="right"/>
              <w:rPr>
                <w:color w:val="000000"/>
              </w:rPr>
            </w:pPr>
            <w:r>
              <w:rPr>
                <w:color w:val="000000"/>
              </w:rPr>
              <w:t>0.1289</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North Andros</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0.66</w:t>
            </w:r>
          </w:p>
        </w:tc>
        <w:tc>
          <w:tcPr>
            <w:tcW w:w="1872" w:type="dxa"/>
            <w:tcBorders/>
            <w:shd w:fill="auto" w:val="clear"/>
          </w:tcPr>
          <w:p>
            <w:pPr>
              <w:pStyle w:val="Normal"/>
              <w:pBdr/>
              <w:ind w:left="43" w:right="43" w:hanging="0"/>
              <w:jc w:val="right"/>
              <w:rPr>
                <w:color w:val="000000"/>
              </w:rPr>
            </w:pPr>
            <w:r>
              <w:rPr>
                <w:color w:val="000000"/>
              </w:rPr>
              <w:t>0.3174</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North Andros</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0.76</w:t>
            </w:r>
          </w:p>
        </w:tc>
        <w:tc>
          <w:tcPr>
            <w:tcW w:w="1872" w:type="dxa"/>
            <w:tcBorders/>
            <w:shd w:fill="auto" w:val="clear"/>
          </w:tcPr>
          <w:p>
            <w:pPr>
              <w:pStyle w:val="Normal"/>
              <w:pBdr/>
              <w:ind w:left="43" w:right="43" w:hanging="0"/>
              <w:jc w:val="right"/>
              <w:rPr>
                <w:color w:val="000000"/>
              </w:rPr>
            </w:pPr>
            <w:r>
              <w:rPr>
                <w:color w:val="000000"/>
              </w:rPr>
              <w:t>0.0900</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North Andros</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0.67</w:t>
            </w:r>
          </w:p>
        </w:tc>
        <w:tc>
          <w:tcPr>
            <w:tcW w:w="1872" w:type="dxa"/>
            <w:tcBorders/>
            <w:shd w:fill="auto" w:val="clear"/>
          </w:tcPr>
          <w:p>
            <w:pPr>
              <w:pStyle w:val="Normal"/>
              <w:pBdr/>
              <w:ind w:left="43" w:right="43" w:hanging="0"/>
              <w:jc w:val="right"/>
              <w:rPr>
                <w:color w:val="000000"/>
              </w:rPr>
            </w:pPr>
            <w:r>
              <w:rPr>
                <w:color w:val="000000"/>
              </w:rPr>
              <w:t>0.3185</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Ragged Island</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0.76</w:t>
            </w:r>
          </w:p>
        </w:tc>
        <w:tc>
          <w:tcPr>
            <w:tcW w:w="1872" w:type="dxa"/>
            <w:tcBorders/>
            <w:shd w:fill="auto" w:val="clear"/>
          </w:tcPr>
          <w:p>
            <w:pPr>
              <w:pStyle w:val="Normal"/>
              <w:pBdr/>
              <w:ind w:left="43" w:right="43" w:hanging="0"/>
              <w:jc w:val="right"/>
              <w:rPr>
                <w:color w:val="000000"/>
              </w:rPr>
            </w:pPr>
            <w:r>
              <w:rPr>
                <w:color w:val="000000"/>
              </w:rPr>
              <w:t>0.2268</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Ragged Island</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0.80</w:t>
            </w:r>
          </w:p>
        </w:tc>
        <w:tc>
          <w:tcPr>
            <w:tcW w:w="1872" w:type="dxa"/>
            <w:tcBorders/>
            <w:shd w:fill="auto" w:val="clear"/>
          </w:tcPr>
          <w:p>
            <w:pPr>
              <w:pStyle w:val="Normal"/>
              <w:pBdr/>
              <w:ind w:left="43" w:right="43" w:hanging="0"/>
              <w:jc w:val="right"/>
              <w:rPr>
                <w:color w:val="000000"/>
              </w:rPr>
            </w:pPr>
            <w:r>
              <w:rPr>
                <w:color w:val="000000"/>
              </w:rPr>
              <w:t>0.1115</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Ragged Island</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0.54</w:t>
            </w:r>
          </w:p>
        </w:tc>
        <w:tc>
          <w:tcPr>
            <w:tcW w:w="1872" w:type="dxa"/>
            <w:tcBorders/>
            <w:shd w:fill="auto" w:val="clear"/>
          </w:tcPr>
          <w:p>
            <w:pPr>
              <w:pStyle w:val="Normal"/>
              <w:pBdr/>
              <w:ind w:left="43" w:right="43" w:hanging="0"/>
              <w:jc w:val="right"/>
              <w:rPr>
                <w:color w:val="000000"/>
              </w:rPr>
            </w:pPr>
            <w:r>
              <w:rPr>
                <w:color w:val="000000"/>
              </w:rPr>
              <w:t>0.9022</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South Andros</w:t>
            </w:r>
          </w:p>
        </w:tc>
        <w:tc>
          <w:tcPr>
            <w:tcW w:w="1872" w:type="dxa"/>
            <w:tcBorders/>
            <w:shd w:fill="auto" w:val="clear"/>
          </w:tcPr>
          <w:p>
            <w:pPr>
              <w:pStyle w:val="Normal"/>
              <w:pBdr/>
              <w:ind w:left="43" w:right="43" w:hanging="0"/>
              <w:rPr>
                <w:color w:val="000000"/>
              </w:rPr>
            </w:pPr>
            <w:r>
              <w:rPr>
                <w:color w:val="000000"/>
              </w:rPr>
              <w:t>coastal</w:t>
            </w:r>
          </w:p>
        </w:tc>
        <w:tc>
          <w:tcPr>
            <w:tcW w:w="1872" w:type="dxa"/>
            <w:tcBorders/>
            <w:shd w:fill="auto" w:val="clear"/>
          </w:tcPr>
          <w:p>
            <w:pPr>
              <w:pStyle w:val="Normal"/>
              <w:pBdr/>
              <w:ind w:left="43" w:right="43" w:hanging="0"/>
              <w:jc w:val="right"/>
              <w:rPr>
                <w:color w:val="000000"/>
              </w:rPr>
            </w:pPr>
            <w:r>
              <w:rPr>
                <w:color w:val="000000"/>
              </w:rPr>
              <w:t>0.66</w:t>
            </w:r>
          </w:p>
        </w:tc>
        <w:tc>
          <w:tcPr>
            <w:tcW w:w="1872" w:type="dxa"/>
            <w:tcBorders/>
            <w:shd w:fill="auto" w:val="clear"/>
          </w:tcPr>
          <w:p>
            <w:pPr>
              <w:pStyle w:val="Normal"/>
              <w:pBdr/>
              <w:ind w:left="43" w:right="43" w:hanging="0"/>
              <w:jc w:val="right"/>
              <w:rPr>
                <w:color w:val="000000"/>
              </w:rPr>
            </w:pPr>
            <w:r>
              <w:rPr>
                <w:color w:val="000000"/>
              </w:rPr>
              <w:t>0.3451</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South Andros</w:t>
            </w:r>
          </w:p>
        </w:tc>
        <w:tc>
          <w:tcPr>
            <w:tcW w:w="1872" w:type="dxa"/>
            <w:tcBorders/>
            <w:shd w:fill="auto" w:val="clear"/>
          </w:tcPr>
          <w:p>
            <w:pPr>
              <w:pStyle w:val="Normal"/>
              <w:pBdr/>
              <w:ind w:left="43" w:right="43" w:hanging="0"/>
              <w:rPr>
                <w:color w:val="000000"/>
              </w:rPr>
            </w:pPr>
            <w:r>
              <w:rPr>
                <w:color w:val="000000"/>
              </w:rPr>
              <w:t>coppice</w:t>
            </w:r>
          </w:p>
        </w:tc>
        <w:tc>
          <w:tcPr>
            <w:tcW w:w="1872" w:type="dxa"/>
            <w:tcBorders/>
            <w:shd w:fill="auto" w:val="clear"/>
          </w:tcPr>
          <w:p>
            <w:pPr>
              <w:pStyle w:val="Normal"/>
              <w:pBdr/>
              <w:ind w:left="43" w:right="43" w:hanging="0"/>
              <w:jc w:val="right"/>
              <w:rPr>
                <w:color w:val="000000"/>
              </w:rPr>
            </w:pPr>
            <w:r>
              <w:rPr>
                <w:color w:val="000000"/>
              </w:rPr>
              <w:t>0.66</w:t>
            </w:r>
          </w:p>
        </w:tc>
        <w:tc>
          <w:tcPr>
            <w:tcW w:w="1872" w:type="dxa"/>
            <w:tcBorders/>
            <w:shd w:fill="auto" w:val="clear"/>
          </w:tcPr>
          <w:p>
            <w:pPr>
              <w:pStyle w:val="Normal"/>
              <w:pBdr/>
              <w:ind w:left="43" w:right="43" w:hanging="0"/>
              <w:jc w:val="right"/>
              <w:rPr>
                <w:color w:val="000000"/>
              </w:rPr>
            </w:pPr>
            <w:r>
              <w:rPr>
                <w:color w:val="000000"/>
              </w:rPr>
              <w:t>0.3154</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South Andros</w:t>
            </w:r>
          </w:p>
        </w:tc>
        <w:tc>
          <w:tcPr>
            <w:tcW w:w="1872" w:type="dxa"/>
            <w:tcBorders/>
            <w:shd w:fill="auto" w:val="clear"/>
          </w:tcPr>
          <w:p>
            <w:pPr>
              <w:pStyle w:val="Normal"/>
              <w:pBdr/>
              <w:ind w:left="43" w:right="43" w:hanging="0"/>
              <w:rPr>
                <w:color w:val="000000"/>
              </w:rPr>
            </w:pPr>
            <w:r>
              <w:rPr>
                <w:color w:val="000000"/>
              </w:rPr>
              <w:t>mangrove</w:t>
            </w:r>
          </w:p>
        </w:tc>
        <w:tc>
          <w:tcPr>
            <w:tcW w:w="1872" w:type="dxa"/>
            <w:tcBorders/>
            <w:shd w:fill="auto" w:val="clear"/>
          </w:tcPr>
          <w:p>
            <w:pPr>
              <w:pStyle w:val="Normal"/>
              <w:pBdr/>
              <w:ind w:left="43" w:right="43" w:hanging="0"/>
              <w:jc w:val="right"/>
              <w:rPr>
                <w:color w:val="000000"/>
              </w:rPr>
            </w:pPr>
            <w:r>
              <w:rPr>
                <w:color w:val="000000"/>
              </w:rPr>
              <w:t>0.91</w:t>
            </w:r>
          </w:p>
        </w:tc>
        <w:tc>
          <w:tcPr>
            <w:tcW w:w="1872" w:type="dxa"/>
            <w:tcBorders/>
            <w:shd w:fill="auto" w:val="clear"/>
          </w:tcPr>
          <w:p>
            <w:pPr>
              <w:pStyle w:val="Normal"/>
              <w:pBdr/>
              <w:ind w:left="43" w:right="43" w:hanging="0"/>
              <w:jc w:val="right"/>
              <w:rPr>
                <w:color w:val="000000"/>
              </w:rPr>
            </w:pPr>
            <w:r>
              <w:rPr>
                <w:color w:val="000000"/>
              </w:rPr>
              <w:t>0.0144</w:t>
            </w:r>
          </w:p>
        </w:tc>
        <w:tc>
          <w:tcPr>
            <w:tcW w:w="1873" w:type="dxa"/>
            <w:tcBorders/>
            <w:shd w:fill="auto" w:val="clear"/>
          </w:tcPr>
          <w:p>
            <w:pPr>
              <w:pStyle w:val="Normal"/>
              <w:pBdr/>
              <w:ind w:left="43" w:right="43" w:hanging="0"/>
              <w:rPr>
                <w:color w:val="000000"/>
              </w:rPr>
            </w:pPr>
            <w:r>
              <w:rPr>
                <w:color w:val="000000"/>
              </w:rPr>
              <w:t>*</w:t>
            </w:r>
          </w:p>
        </w:tc>
      </w:tr>
    </w:tbl>
    <w:p>
      <w:pPr>
        <w:pStyle w:val="Normal"/>
        <w:pBdr/>
        <w:rPr>
          <w:color w:val="000000"/>
        </w:rPr>
      </w:pPr>
      <w:r>
        <w:rPr>
          <w:color w:val="000000"/>
        </w:rPr>
        <w:t>[suptab:multinorm]</w:t>
      </w:r>
    </w:p>
    <w:p>
      <w:pPr>
        <w:pStyle w:val="Normal"/>
        <w:rPr/>
      </w:pPr>
      <w:r>
        <w:rPr/>
        <w:t xml:space="preserve">Box’s M-test of homogeneity of covariance matrices across habitats on each island. </w:t>
      </w: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r>
        <w:rPr/>
        <w:t>, test statistic. *, P &lt; 0.05; **, P &lt; 0.01; ***, P &lt; 0.001.</w:t>
      </w:r>
    </w:p>
    <w:tbl>
      <w:tblPr>
        <w:tblStyle w:val="a5"/>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871"/>
        <w:gridCol w:w="1872"/>
        <w:gridCol w:w="1872"/>
        <w:gridCol w:w="1872"/>
        <w:gridCol w:w="1873"/>
      </w:tblGrid>
      <w:tr>
        <w:trPr/>
        <w:tc>
          <w:tcPr>
            <w:tcW w:w="1871" w:type="dxa"/>
            <w:tcBorders/>
            <w:shd w:fill="auto" w:val="clear"/>
          </w:tcPr>
          <w:p>
            <w:pPr>
              <w:pStyle w:val="Normal"/>
              <w:pBdr/>
              <w:ind w:left="43" w:right="43" w:hanging="0"/>
              <w:rPr>
                <w:b/>
                <w:b/>
                <w:color w:val="000000"/>
              </w:rPr>
            </w:pPr>
            <w:r>
              <w:rPr>
                <w:b/>
                <w:color w:val="000000"/>
              </w:rPr>
              <w:t>Island</w:t>
            </w:r>
          </w:p>
        </w:tc>
        <w:tc>
          <w:tcPr>
            <w:tcW w:w="1872" w:type="dxa"/>
            <w:tcBorders/>
            <w:shd w:fill="auto" w:val="clear"/>
          </w:tcPr>
          <w:p>
            <w:pPr>
              <w:pStyle w:val="Normal"/>
              <w:pBdr/>
              <w:ind w:left="43" w:right="43" w:hanging="0"/>
              <w:jc w:val="right"/>
              <w:rPr>
                <w:b/>
                <w:b/>
                <w:color w:val="000000"/>
              </w:rPr>
            </w:pP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p>
        </w:tc>
        <w:tc>
          <w:tcPr>
            <w:tcW w:w="1872" w:type="dxa"/>
            <w:tcBorders/>
            <w:shd w:fill="auto" w:val="clear"/>
          </w:tcPr>
          <w:p>
            <w:pPr>
              <w:pStyle w:val="Normal"/>
              <w:pBdr/>
              <w:ind w:left="43" w:right="43" w:hanging="0"/>
              <w:jc w:val="right"/>
              <w:rPr>
                <w:b/>
                <w:b/>
                <w:color w:val="000000"/>
              </w:rPr>
            </w:pPr>
            <w:r>
              <w:rPr>
                <w:b/>
                <w:color w:val="000000"/>
              </w:rPr>
              <w:t>df</w:t>
            </w:r>
          </w:p>
        </w:tc>
        <w:tc>
          <w:tcPr>
            <w:tcW w:w="1872"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Abaco</w:t>
            </w:r>
          </w:p>
        </w:tc>
        <w:tc>
          <w:tcPr>
            <w:tcW w:w="1872" w:type="dxa"/>
            <w:tcBorders/>
            <w:shd w:fill="auto" w:val="clear"/>
          </w:tcPr>
          <w:p>
            <w:pPr>
              <w:pStyle w:val="Normal"/>
              <w:pBdr/>
              <w:ind w:left="43" w:right="43" w:hanging="0"/>
              <w:jc w:val="right"/>
              <w:rPr>
                <w:color w:val="000000"/>
              </w:rPr>
            </w:pPr>
            <w:r>
              <w:rPr>
                <w:color w:val="000000"/>
              </w:rPr>
              <w:t>47.1</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0.0006</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Bimini</w:t>
            </w:r>
          </w:p>
        </w:tc>
        <w:tc>
          <w:tcPr>
            <w:tcW w:w="1872" w:type="dxa"/>
            <w:tcBorders/>
            <w:shd w:fill="auto" w:val="clear"/>
          </w:tcPr>
          <w:p>
            <w:pPr>
              <w:pStyle w:val="Normal"/>
              <w:pBdr/>
              <w:ind w:left="43" w:right="43" w:hanging="0"/>
              <w:jc w:val="right"/>
              <w:rPr>
                <w:color w:val="000000"/>
              </w:rPr>
            </w:pPr>
            <w:r>
              <w:rPr>
                <w:color w:val="000000"/>
              </w:rPr>
              <w:t>36.0</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0.0152</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Cayman Brac</w:t>
            </w:r>
          </w:p>
        </w:tc>
        <w:tc>
          <w:tcPr>
            <w:tcW w:w="1872" w:type="dxa"/>
            <w:tcBorders/>
            <w:shd w:fill="auto" w:val="clear"/>
          </w:tcPr>
          <w:p>
            <w:pPr>
              <w:pStyle w:val="Normal"/>
              <w:pBdr/>
              <w:ind w:left="43" w:right="43" w:hanging="0"/>
              <w:jc w:val="right"/>
              <w:rPr>
                <w:color w:val="000000"/>
              </w:rPr>
            </w:pPr>
            <w:r>
              <w:rPr>
                <w:color w:val="000000"/>
              </w:rPr>
              <w:t>36.9</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0.0120</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Eleuthera</w:t>
            </w:r>
          </w:p>
        </w:tc>
        <w:tc>
          <w:tcPr>
            <w:tcW w:w="1872" w:type="dxa"/>
            <w:tcBorders/>
            <w:shd w:fill="auto" w:val="clear"/>
          </w:tcPr>
          <w:p>
            <w:pPr>
              <w:pStyle w:val="Normal"/>
              <w:pBdr/>
              <w:ind w:left="43" w:right="43" w:hanging="0"/>
              <w:jc w:val="right"/>
              <w:rPr>
                <w:color w:val="000000"/>
              </w:rPr>
            </w:pPr>
            <w:r>
              <w:rPr>
                <w:color w:val="000000"/>
              </w:rPr>
              <w:t>44.6</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0.0013</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Little Cayman</w:t>
            </w:r>
          </w:p>
        </w:tc>
        <w:tc>
          <w:tcPr>
            <w:tcW w:w="1872" w:type="dxa"/>
            <w:tcBorders/>
            <w:shd w:fill="auto" w:val="clear"/>
          </w:tcPr>
          <w:p>
            <w:pPr>
              <w:pStyle w:val="Normal"/>
              <w:pBdr/>
              <w:ind w:left="43" w:right="43" w:hanging="0"/>
              <w:jc w:val="right"/>
              <w:rPr>
                <w:color w:val="000000"/>
              </w:rPr>
            </w:pPr>
            <w:r>
              <w:rPr>
                <w:color w:val="000000"/>
              </w:rPr>
              <w:t>32.8</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0.0356</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Long Island</w:t>
            </w:r>
          </w:p>
        </w:tc>
        <w:tc>
          <w:tcPr>
            <w:tcW w:w="1872" w:type="dxa"/>
            <w:tcBorders/>
            <w:shd w:fill="auto" w:val="clear"/>
          </w:tcPr>
          <w:p>
            <w:pPr>
              <w:pStyle w:val="Normal"/>
              <w:pBdr/>
              <w:ind w:left="43" w:right="43" w:hanging="0"/>
              <w:jc w:val="right"/>
              <w:rPr>
                <w:color w:val="000000"/>
              </w:rPr>
            </w:pPr>
            <w:r>
              <w:rPr>
                <w:color w:val="000000"/>
              </w:rPr>
              <w:t>56.2</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0.0000</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North Andros</w:t>
            </w:r>
          </w:p>
        </w:tc>
        <w:tc>
          <w:tcPr>
            <w:tcW w:w="1872" w:type="dxa"/>
            <w:tcBorders/>
            <w:shd w:fill="auto" w:val="clear"/>
          </w:tcPr>
          <w:p>
            <w:pPr>
              <w:pStyle w:val="Normal"/>
              <w:pBdr/>
              <w:ind w:left="43" w:right="43" w:hanging="0"/>
              <w:jc w:val="right"/>
              <w:rPr>
                <w:color w:val="000000"/>
              </w:rPr>
            </w:pPr>
            <w:r>
              <w:rPr>
                <w:color w:val="000000"/>
              </w:rPr>
              <w:t>33.7</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0.0283</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Ragged Island</w:t>
            </w:r>
          </w:p>
        </w:tc>
        <w:tc>
          <w:tcPr>
            <w:tcW w:w="1872" w:type="dxa"/>
            <w:tcBorders/>
            <w:shd w:fill="auto" w:val="clear"/>
          </w:tcPr>
          <w:p>
            <w:pPr>
              <w:pStyle w:val="Normal"/>
              <w:pBdr/>
              <w:ind w:left="43" w:right="43" w:hanging="0"/>
              <w:jc w:val="right"/>
              <w:rPr>
                <w:color w:val="000000"/>
              </w:rPr>
            </w:pPr>
            <w:r>
              <w:rPr>
                <w:color w:val="000000"/>
              </w:rPr>
              <w:t>29.3</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0.0824</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South Andros</w:t>
            </w:r>
          </w:p>
        </w:tc>
        <w:tc>
          <w:tcPr>
            <w:tcW w:w="1872" w:type="dxa"/>
            <w:tcBorders/>
            <w:shd w:fill="auto" w:val="clear"/>
          </w:tcPr>
          <w:p>
            <w:pPr>
              <w:pStyle w:val="Normal"/>
              <w:pBdr/>
              <w:ind w:left="43" w:right="43" w:hanging="0"/>
              <w:jc w:val="right"/>
              <w:rPr>
                <w:color w:val="000000"/>
              </w:rPr>
            </w:pPr>
            <w:r>
              <w:rPr>
                <w:color w:val="000000"/>
              </w:rPr>
              <w:t>46.5</w:t>
            </w:r>
          </w:p>
        </w:tc>
        <w:tc>
          <w:tcPr>
            <w:tcW w:w="1872" w:type="dxa"/>
            <w:tcBorders/>
            <w:shd w:fill="auto" w:val="clear"/>
          </w:tcPr>
          <w:p>
            <w:pPr>
              <w:pStyle w:val="Normal"/>
              <w:pBdr/>
              <w:ind w:left="43" w:right="43" w:hanging="0"/>
              <w:jc w:val="right"/>
              <w:rPr>
                <w:color w:val="000000"/>
              </w:rPr>
            </w:pPr>
            <w:r>
              <w:rPr>
                <w:color w:val="000000"/>
              </w:rPr>
              <w:t>20</w:t>
            </w:r>
          </w:p>
        </w:tc>
        <w:tc>
          <w:tcPr>
            <w:tcW w:w="1872" w:type="dxa"/>
            <w:tcBorders/>
            <w:shd w:fill="auto" w:val="clear"/>
          </w:tcPr>
          <w:p>
            <w:pPr>
              <w:pStyle w:val="Normal"/>
              <w:pBdr/>
              <w:ind w:left="43" w:right="43" w:hanging="0"/>
              <w:jc w:val="right"/>
              <w:rPr>
                <w:color w:val="000000"/>
              </w:rPr>
            </w:pPr>
            <w:r>
              <w:rPr>
                <w:color w:val="000000"/>
              </w:rPr>
              <w:t>0.0007</w:t>
            </w:r>
          </w:p>
        </w:tc>
        <w:tc>
          <w:tcPr>
            <w:tcW w:w="1873" w:type="dxa"/>
            <w:tcBorders/>
            <w:shd w:fill="auto" w:val="clear"/>
          </w:tcPr>
          <w:p>
            <w:pPr>
              <w:pStyle w:val="Normal"/>
              <w:pBdr/>
              <w:ind w:left="43" w:right="43" w:hanging="0"/>
              <w:rPr>
                <w:color w:val="000000"/>
              </w:rPr>
            </w:pPr>
            <w:r>
              <w:rPr>
                <w:color w:val="000000"/>
              </w:rPr>
              <w:t>***</w:t>
            </w:r>
          </w:p>
        </w:tc>
      </w:tr>
    </w:tbl>
    <w:p>
      <w:pPr>
        <w:pStyle w:val="Normal"/>
        <w:pBdr/>
        <w:rPr>
          <w:color w:val="000000"/>
        </w:rPr>
      </w:pPr>
      <w:r>
        <w:rPr>
          <w:color w:val="000000"/>
        </w:rPr>
        <w:t>[suptab:covariance]</w:t>
      </w:r>
    </w:p>
    <w:p>
      <w:pPr>
        <w:pStyle w:val="Normal"/>
        <w:rPr/>
      </w:pPr>
      <w:r>
        <w:rPr/>
        <w:t xml:space="preserve">Shapiro-Wilk’s test of univariate normality performed on each island where significant differences were detected by SVM classification, in each habitat where deviations from multivariate normality were detected. </w:t>
      </w:r>
      <w:r>
        <w:rPr/>
      </w:r>
      <m:oMath xmlns:m="http://schemas.openxmlformats.org/officeDocument/2006/math">
        <m:r>
          <w:rPr>
            <w:rFonts w:ascii="Cambria Math" w:hAnsi="Cambria Math"/>
          </w:rPr>
          <m:t xml:space="preserve">W</m:t>
        </m:r>
      </m:oMath>
      <w:r>
        <w:rPr/>
        <w:t>, test statistic. *, P &lt; 0.05; **, P &lt; 0.01; ***, P &lt; 0.001.</w:t>
      </w:r>
    </w:p>
    <w:tbl>
      <w:tblPr>
        <w:tblStyle w:val="a6"/>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559"/>
        <w:gridCol w:w="1560"/>
        <w:gridCol w:w="1561"/>
        <w:gridCol w:w="1560"/>
        <w:gridCol w:w="1560"/>
        <w:gridCol w:w="1559"/>
      </w:tblGrid>
      <w:tr>
        <w:trPr/>
        <w:tc>
          <w:tcPr>
            <w:tcW w:w="1559" w:type="dxa"/>
            <w:tcBorders/>
            <w:shd w:fill="auto" w:val="clear"/>
          </w:tcPr>
          <w:p>
            <w:pPr>
              <w:pStyle w:val="Normal"/>
              <w:pBdr/>
              <w:ind w:left="43" w:right="43" w:hanging="0"/>
              <w:rPr>
                <w:b/>
                <w:b/>
                <w:color w:val="000000"/>
              </w:rPr>
            </w:pPr>
            <w:r>
              <w:rPr>
                <w:b/>
                <w:color w:val="000000"/>
              </w:rPr>
              <w:t>Island</w:t>
            </w:r>
          </w:p>
        </w:tc>
        <w:tc>
          <w:tcPr>
            <w:tcW w:w="1560" w:type="dxa"/>
            <w:tcBorders/>
            <w:shd w:fill="auto" w:val="clear"/>
          </w:tcPr>
          <w:p>
            <w:pPr>
              <w:pStyle w:val="Normal"/>
              <w:pBdr/>
              <w:ind w:left="43" w:right="43" w:hanging="0"/>
              <w:rPr>
                <w:b/>
                <w:b/>
                <w:color w:val="000000"/>
              </w:rPr>
            </w:pPr>
            <w:r>
              <w:rPr>
                <w:b/>
                <w:color w:val="000000"/>
              </w:rPr>
              <w:t>Habitat</w:t>
            </w:r>
          </w:p>
        </w:tc>
        <w:tc>
          <w:tcPr>
            <w:tcW w:w="1561" w:type="dxa"/>
            <w:tcBorders/>
            <w:shd w:fill="auto" w:val="clear"/>
          </w:tcPr>
          <w:p>
            <w:pPr>
              <w:pStyle w:val="Normal"/>
              <w:pBdr/>
              <w:ind w:left="43" w:right="43" w:hanging="0"/>
              <w:rPr>
                <w:b/>
                <w:b/>
                <w:color w:val="000000"/>
              </w:rPr>
            </w:pPr>
            <w:r>
              <w:rPr>
                <w:b/>
                <w:color w:val="000000"/>
              </w:rPr>
              <w:t>Variable</w:t>
            </w:r>
          </w:p>
        </w:tc>
        <w:tc>
          <w:tcPr>
            <w:tcW w:w="1560"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W</m:t>
              </m:r>
            </m:oMath>
          </w:p>
        </w:tc>
        <w:tc>
          <w:tcPr>
            <w:tcW w:w="1560"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0.954</w:t>
            </w:r>
          </w:p>
        </w:tc>
        <w:tc>
          <w:tcPr>
            <w:tcW w:w="1560" w:type="dxa"/>
            <w:tcBorders/>
            <w:shd w:fill="auto" w:val="clear"/>
          </w:tcPr>
          <w:p>
            <w:pPr>
              <w:pStyle w:val="Normal"/>
              <w:pBdr/>
              <w:ind w:left="43" w:right="43" w:hanging="0"/>
              <w:jc w:val="right"/>
              <w:rPr>
                <w:color w:val="000000"/>
              </w:rPr>
            </w:pPr>
            <w:r>
              <w:rPr>
                <w:color w:val="000000"/>
              </w:rPr>
              <w:t>0.0941</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0.927</w:t>
            </w:r>
          </w:p>
        </w:tc>
        <w:tc>
          <w:tcPr>
            <w:tcW w:w="1560" w:type="dxa"/>
            <w:tcBorders/>
            <w:shd w:fill="auto" w:val="clear"/>
          </w:tcPr>
          <w:p>
            <w:pPr>
              <w:pStyle w:val="Normal"/>
              <w:pBdr/>
              <w:ind w:left="43" w:right="43" w:hanging="0"/>
              <w:jc w:val="right"/>
              <w:rPr>
                <w:color w:val="000000"/>
              </w:rPr>
            </w:pPr>
            <w:r>
              <w:rPr>
                <w:color w:val="000000"/>
              </w:rPr>
              <w:t>0.0112</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0.973</w:t>
            </w:r>
          </w:p>
        </w:tc>
        <w:tc>
          <w:tcPr>
            <w:tcW w:w="1560" w:type="dxa"/>
            <w:tcBorders/>
            <w:shd w:fill="auto" w:val="clear"/>
          </w:tcPr>
          <w:p>
            <w:pPr>
              <w:pStyle w:val="Normal"/>
              <w:pBdr/>
              <w:ind w:left="43" w:right="43" w:hanging="0"/>
              <w:jc w:val="right"/>
              <w:rPr>
                <w:color w:val="000000"/>
              </w:rPr>
            </w:pPr>
            <w:r>
              <w:rPr>
                <w:color w:val="000000"/>
              </w:rPr>
              <w:t>0.4228</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0.955</w:t>
            </w:r>
          </w:p>
        </w:tc>
        <w:tc>
          <w:tcPr>
            <w:tcW w:w="1560" w:type="dxa"/>
            <w:tcBorders/>
            <w:shd w:fill="auto" w:val="clear"/>
          </w:tcPr>
          <w:p>
            <w:pPr>
              <w:pStyle w:val="Normal"/>
              <w:pBdr/>
              <w:ind w:left="43" w:right="43" w:hanging="0"/>
              <w:jc w:val="right"/>
              <w:rPr>
                <w:color w:val="000000"/>
              </w:rPr>
            </w:pPr>
            <w:r>
              <w:rPr>
                <w:color w:val="000000"/>
              </w:rPr>
              <w:t>0.1027</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0.970</w:t>
            </w:r>
          </w:p>
        </w:tc>
        <w:tc>
          <w:tcPr>
            <w:tcW w:w="1560" w:type="dxa"/>
            <w:tcBorders/>
            <w:shd w:fill="auto" w:val="clear"/>
          </w:tcPr>
          <w:p>
            <w:pPr>
              <w:pStyle w:val="Normal"/>
              <w:pBdr/>
              <w:ind w:left="43" w:right="43" w:hanging="0"/>
              <w:jc w:val="right"/>
              <w:rPr>
                <w:color w:val="000000"/>
              </w:rPr>
            </w:pPr>
            <w:r>
              <w:rPr>
                <w:color w:val="000000"/>
              </w:rPr>
              <w:t>0.6776</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0.816</w:t>
            </w:r>
          </w:p>
        </w:tc>
        <w:tc>
          <w:tcPr>
            <w:tcW w:w="1560" w:type="dxa"/>
            <w:tcBorders/>
            <w:shd w:fill="auto" w:val="clear"/>
          </w:tcPr>
          <w:p>
            <w:pPr>
              <w:pStyle w:val="Normal"/>
              <w:pBdr/>
              <w:ind w:left="43" w:right="43" w:hanging="0"/>
              <w:jc w:val="right"/>
              <w:rPr>
                <w:color w:val="000000"/>
              </w:rPr>
            </w:pPr>
            <w:r>
              <w:rPr>
                <w:color w:val="000000"/>
              </w:rPr>
              <w:t>0.0005</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0.930</w:t>
            </w:r>
          </w:p>
        </w:tc>
        <w:tc>
          <w:tcPr>
            <w:tcW w:w="1560" w:type="dxa"/>
            <w:tcBorders/>
            <w:shd w:fill="auto" w:val="clear"/>
          </w:tcPr>
          <w:p>
            <w:pPr>
              <w:pStyle w:val="Normal"/>
              <w:pBdr/>
              <w:ind w:left="43" w:right="43" w:hanging="0"/>
              <w:jc w:val="right"/>
              <w:rPr>
                <w:color w:val="000000"/>
              </w:rPr>
            </w:pPr>
            <w:r>
              <w:rPr>
                <w:color w:val="000000"/>
              </w:rPr>
              <w:t>0.0976</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0.941</w:t>
            </w:r>
          </w:p>
        </w:tc>
        <w:tc>
          <w:tcPr>
            <w:tcW w:w="1560" w:type="dxa"/>
            <w:tcBorders/>
            <w:shd w:fill="auto" w:val="clear"/>
          </w:tcPr>
          <w:p>
            <w:pPr>
              <w:pStyle w:val="Normal"/>
              <w:pBdr/>
              <w:ind w:left="43" w:right="43" w:hanging="0"/>
              <w:jc w:val="right"/>
              <w:rPr>
                <w:color w:val="000000"/>
              </w:rPr>
            </w:pPr>
            <w:r>
              <w:rPr>
                <w:color w:val="000000"/>
              </w:rPr>
              <w:t>0.1711</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0.881</w:t>
            </w:r>
          </w:p>
        </w:tc>
        <w:tc>
          <w:tcPr>
            <w:tcW w:w="1560" w:type="dxa"/>
            <w:tcBorders/>
            <w:shd w:fill="auto" w:val="clear"/>
          </w:tcPr>
          <w:p>
            <w:pPr>
              <w:pStyle w:val="Normal"/>
              <w:pBdr/>
              <w:ind w:left="43" w:right="43" w:hanging="0"/>
              <w:jc w:val="right"/>
              <w:rPr>
                <w:color w:val="000000"/>
              </w:rPr>
            </w:pPr>
            <w:r>
              <w:rPr>
                <w:color w:val="000000"/>
              </w:rPr>
              <w:t>0.0155</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0.869</w:t>
            </w:r>
          </w:p>
        </w:tc>
        <w:tc>
          <w:tcPr>
            <w:tcW w:w="1560" w:type="dxa"/>
            <w:tcBorders/>
            <w:shd w:fill="auto" w:val="clear"/>
          </w:tcPr>
          <w:p>
            <w:pPr>
              <w:pStyle w:val="Normal"/>
              <w:pBdr/>
              <w:ind w:left="43" w:right="43" w:hanging="0"/>
              <w:jc w:val="right"/>
              <w:rPr>
                <w:color w:val="000000"/>
              </w:rPr>
            </w:pPr>
            <w:r>
              <w:rPr>
                <w:color w:val="000000"/>
              </w:rPr>
              <w:t>0.0093</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0.986</w:t>
            </w:r>
          </w:p>
        </w:tc>
        <w:tc>
          <w:tcPr>
            <w:tcW w:w="1560" w:type="dxa"/>
            <w:tcBorders/>
            <w:shd w:fill="auto" w:val="clear"/>
          </w:tcPr>
          <w:p>
            <w:pPr>
              <w:pStyle w:val="Normal"/>
              <w:pBdr/>
              <w:ind w:left="43" w:right="43" w:hanging="0"/>
              <w:jc w:val="right"/>
              <w:rPr>
                <w:color w:val="000000"/>
              </w:rPr>
            </w:pPr>
            <w:r>
              <w:rPr>
                <w:color w:val="000000"/>
              </w:rPr>
              <w:t>0.9873</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0.939</w:t>
            </w:r>
          </w:p>
        </w:tc>
        <w:tc>
          <w:tcPr>
            <w:tcW w:w="1560" w:type="dxa"/>
            <w:tcBorders/>
            <w:shd w:fill="auto" w:val="clear"/>
          </w:tcPr>
          <w:p>
            <w:pPr>
              <w:pStyle w:val="Normal"/>
              <w:pBdr/>
              <w:ind w:left="43" w:right="43" w:hanging="0"/>
              <w:jc w:val="right"/>
              <w:rPr>
                <w:color w:val="000000"/>
              </w:rPr>
            </w:pPr>
            <w:r>
              <w:rPr>
                <w:color w:val="000000"/>
              </w:rPr>
              <w:t>0.2044</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0.821</w:t>
            </w:r>
          </w:p>
        </w:tc>
        <w:tc>
          <w:tcPr>
            <w:tcW w:w="1560" w:type="dxa"/>
            <w:tcBorders/>
            <w:shd w:fill="auto" w:val="clear"/>
          </w:tcPr>
          <w:p>
            <w:pPr>
              <w:pStyle w:val="Normal"/>
              <w:pBdr/>
              <w:ind w:left="43" w:right="43" w:hanging="0"/>
              <w:jc w:val="right"/>
              <w:rPr>
                <w:color w:val="000000"/>
              </w:rPr>
            </w:pPr>
            <w:r>
              <w:rPr>
                <w:color w:val="000000"/>
              </w:rPr>
              <w:t>0.0000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0.960</w:t>
            </w:r>
          </w:p>
        </w:tc>
        <w:tc>
          <w:tcPr>
            <w:tcW w:w="1560" w:type="dxa"/>
            <w:tcBorders/>
            <w:shd w:fill="auto" w:val="clear"/>
          </w:tcPr>
          <w:p>
            <w:pPr>
              <w:pStyle w:val="Normal"/>
              <w:pBdr/>
              <w:ind w:left="43" w:right="43" w:hanging="0"/>
              <w:jc w:val="right"/>
              <w:rPr>
                <w:color w:val="000000"/>
              </w:rPr>
            </w:pPr>
            <w:r>
              <w:rPr>
                <w:color w:val="000000"/>
              </w:rPr>
              <w:t>0.1854</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0.856</w:t>
            </w:r>
          </w:p>
        </w:tc>
        <w:tc>
          <w:tcPr>
            <w:tcW w:w="1560" w:type="dxa"/>
            <w:tcBorders/>
            <w:shd w:fill="auto" w:val="clear"/>
          </w:tcPr>
          <w:p>
            <w:pPr>
              <w:pStyle w:val="Normal"/>
              <w:pBdr/>
              <w:ind w:left="43" w:right="43" w:hanging="0"/>
              <w:jc w:val="right"/>
              <w:rPr>
                <w:color w:val="000000"/>
              </w:rPr>
            </w:pPr>
            <w:r>
              <w:rPr>
                <w:color w:val="000000"/>
              </w:rPr>
              <w:t>0.0002</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0.945</w:t>
            </w:r>
          </w:p>
        </w:tc>
        <w:tc>
          <w:tcPr>
            <w:tcW w:w="1560" w:type="dxa"/>
            <w:tcBorders/>
            <w:shd w:fill="auto" w:val="clear"/>
          </w:tcPr>
          <w:p>
            <w:pPr>
              <w:pStyle w:val="Normal"/>
              <w:pBdr/>
              <w:ind w:left="43" w:right="43" w:hanging="0"/>
              <w:jc w:val="right"/>
              <w:rPr>
                <w:color w:val="000000"/>
              </w:rPr>
            </w:pPr>
            <w:r>
              <w:rPr>
                <w:color w:val="000000"/>
              </w:rPr>
              <w:t>0.0611</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0.911</w:t>
            </w:r>
          </w:p>
        </w:tc>
        <w:tc>
          <w:tcPr>
            <w:tcW w:w="1560" w:type="dxa"/>
            <w:tcBorders/>
            <w:shd w:fill="auto" w:val="clear"/>
          </w:tcPr>
          <w:p>
            <w:pPr>
              <w:pStyle w:val="Normal"/>
              <w:pBdr/>
              <w:ind w:left="43" w:right="43" w:hanging="0"/>
              <w:jc w:val="right"/>
              <w:rPr>
                <w:color w:val="000000"/>
              </w:rPr>
            </w:pPr>
            <w:r>
              <w:rPr>
                <w:color w:val="000000"/>
              </w:rPr>
              <w:t>0.1648</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0.958</w:t>
            </w:r>
          </w:p>
        </w:tc>
        <w:tc>
          <w:tcPr>
            <w:tcW w:w="1560" w:type="dxa"/>
            <w:tcBorders/>
            <w:shd w:fill="auto" w:val="clear"/>
          </w:tcPr>
          <w:p>
            <w:pPr>
              <w:pStyle w:val="Normal"/>
              <w:pBdr/>
              <w:ind w:left="43" w:right="43" w:hanging="0"/>
              <w:jc w:val="right"/>
              <w:rPr>
                <w:color w:val="000000"/>
              </w:rPr>
            </w:pPr>
            <w:r>
              <w:rPr>
                <w:color w:val="000000"/>
              </w:rPr>
              <w:t>0.6927</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0.953</w:t>
            </w:r>
          </w:p>
        </w:tc>
        <w:tc>
          <w:tcPr>
            <w:tcW w:w="1560" w:type="dxa"/>
            <w:tcBorders/>
            <w:shd w:fill="auto" w:val="clear"/>
          </w:tcPr>
          <w:p>
            <w:pPr>
              <w:pStyle w:val="Normal"/>
              <w:pBdr/>
              <w:ind w:left="43" w:right="43" w:hanging="0"/>
              <w:jc w:val="right"/>
              <w:rPr>
                <w:color w:val="000000"/>
              </w:rPr>
            </w:pPr>
            <w:r>
              <w:rPr>
                <w:color w:val="000000"/>
              </w:rPr>
              <w:t>0.6146</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0.971</w:t>
            </w:r>
          </w:p>
        </w:tc>
        <w:tc>
          <w:tcPr>
            <w:tcW w:w="1560" w:type="dxa"/>
            <w:tcBorders/>
            <w:shd w:fill="auto" w:val="clear"/>
          </w:tcPr>
          <w:p>
            <w:pPr>
              <w:pStyle w:val="Normal"/>
              <w:pBdr/>
              <w:ind w:left="43" w:right="43" w:hanging="0"/>
              <w:jc w:val="right"/>
              <w:rPr>
                <w:color w:val="000000"/>
              </w:rPr>
            </w:pPr>
            <w:r>
              <w:rPr>
                <w:color w:val="000000"/>
              </w:rPr>
              <w:t>0.8953</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0.884</w:t>
            </w:r>
          </w:p>
        </w:tc>
        <w:tc>
          <w:tcPr>
            <w:tcW w:w="1560" w:type="dxa"/>
            <w:tcBorders/>
            <w:shd w:fill="auto" w:val="clear"/>
          </w:tcPr>
          <w:p>
            <w:pPr>
              <w:pStyle w:val="Normal"/>
              <w:pBdr/>
              <w:ind w:left="43" w:right="43" w:hanging="0"/>
              <w:jc w:val="right"/>
              <w:rPr>
                <w:color w:val="000000"/>
              </w:rPr>
            </w:pPr>
            <w:r>
              <w:rPr>
                <w:color w:val="000000"/>
              </w:rPr>
              <w:t>0.0536</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0.976</w:t>
            </w:r>
          </w:p>
        </w:tc>
        <w:tc>
          <w:tcPr>
            <w:tcW w:w="1560" w:type="dxa"/>
            <w:tcBorders/>
            <w:shd w:fill="auto" w:val="clear"/>
          </w:tcPr>
          <w:p>
            <w:pPr>
              <w:pStyle w:val="Normal"/>
              <w:pBdr/>
              <w:ind w:left="43" w:right="43" w:hanging="0"/>
              <w:jc w:val="right"/>
              <w:rPr>
                <w:color w:val="000000"/>
              </w:rPr>
            </w:pPr>
            <w:r>
              <w:rPr>
                <w:color w:val="000000"/>
              </w:rPr>
              <w:t>0.9363</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0.982</w:t>
            </w:r>
          </w:p>
        </w:tc>
        <w:tc>
          <w:tcPr>
            <w:tcW w:w="1560" w:type="dxa"/>
            <w:tcBorders/>
            <w:shd w:fill="auto" w:val="clear"/>
          </w:tcPr>
          <w:p>
            <w:pPr>
              <w:pStyle w:val="Normal"/>
              <w:pBdr/>
              <w:ind w:left="43" w:right="43" w:hanging="0"/>
              <w:jc w:val="right"/>
              <w:rPr>
                <w:color w:val="000000"/>
              </w:rPr>
            </w:pPr>
            <w:r>
              <w:rPr>
                <w:color w:val="000000"/>
              </w:rPr>
              <w:t>0.9805</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0.975</w:t>
            </w:r>
          </w:p>
        </w:tc>
        <w:tc>
          <w:tcPr>
            <w:tcW w:w="1560" w:type="dxa"/>
            <w:tcBorders/>
            <w:shd w:fill="auto" w:val="clear"/>
          </w:tcPr>
          <w:p>
            <w:pPr>
              <w:pStyle w:val="Normal"/>
              <w:pBdr/>
              <w:ind w:left="43" w:right="43" w:hanging="0"/>
              <w:jc w:val="right"/>
              <w:rPr>
                <w:color w:val="000000"/>
              </w:rPr>
            </w:pPr>
            <w:r>
              <w:rPr>
                <w:color w:val="000000"/>
              </w:rPr>
              <w:t>0.9232</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0.909</w:t>
            </w:r>
          </w:p>
        </w:tc>
        <w:tc>
          <w:tcPr>
            <w:tcW w:w="1560" w:type="dxa"/>
            <w:tcBorders/>
            <w:shd w:fill="auto" w:val="clear"/>
          </w:tcPr>
          <w:p>
            <w:pPr>
              <w:pStyle w:val="Normal"/>
              <w:pBdr/>
              <w:ind w:left="43" w:right="43" w:hanging="0"/>
              <w:jc w:val="right"/>
              <w:rPr>
                <w:color w:val="000000"/>
              </w:rPr>
            </w:pPr>
            <w:r>
              <w:rPr>
                <w:color w:val="000000"/>
              </w:rPr>
              <w:t>0.0461</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0.886</w:t>
            </w:r>
          </w:p>
        </w:tc>
        <w:tc>
          <w:tcPr>
            <w:tcW w:w="1560" w:type="dxa"/>
            <w:tcBorders/>
            <w:shd w:fill="auto" w:val="clear"/>
          </w:tcPr>
          <w:p>
            <w:pPr>
              <w:pStyle w:val="Normal"/>
              <w:pBdr/>
              <w:ind w:left="43" w:right="43" w:hanging="0"/>
              <w:jc w:val="right"/>
              <w:rPr>
                <w:color w:val="000000"/>
              </w:rPr>
            </w:pPr>
            <w:r>
              <w:rPr>
                <w:color w:val="000000"/>
              </w:rPr>
              <w:t>0.0157</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0.906</w:t>
            </w:r>
          </w:p>
        </w:tc>
        <w:tc>
          <w:tcPr>
            <w:tcW w:w="1560" w:type="dxa"/>
            <w:tcBorders/>
            <w:shd w:fill="auto" w:val="clear"/>
          </w:tcPr>
          <w:p>
            <w:pPr>
              <w:pStyle w:val="Normal"/>
              <w:pBdr/>
              <w:ind w:left="43" w:right="43" w:hanging="0"/>
              <w:jc w:val="right"/>
              <w:rPr>
                <w:color w:val="000000"/>
              </w:rPr>
            </w:pPr>
            <w:r>
              <w:rPr>
                <w:color w:val="000000"/>
              </w:rPr>
              <w:t>0.0390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coastal</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0.962</w:t>
            </w:r>
          </w:p>
        </w:tc>
        <w:tc>
          <w:tcPr>
            <w:tcW w:w="1560" w:type="dxa"/>
            <w:tcBorders/>
            <w:shd w:fill="auto" w:val="clear"/>
          </w:tcPr>
          <w:p>
            <w:pPr>
              <w:pStyle w:val="Normal"/>
              <w:pBdr/>
              <w:ind w:left="43" w:right="43" w:hanging="0"/>
              <w:jc w:val="right"/>
              <w:rPr>
                <w:color w:val="000000"/>
              </w:rPr>
            </w:pPr>
            <w:r>
              <w:rPr>
                <w:color w:val="000000"/>
              </w:rPr>
              <w:t>0.5293</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0.922</w:t>
            </w:r>
          </w:p>
        </w:tc>
        <w:tc>
          <w:tcPr>
            <w:tcW w:w="1560" w:type="dxa"/>
            <w:tcBorders/>
            <w:shd w:fill="auto" w:val="clear"/>
          </w:tcPr>
          <w:p>
            <w:pPr>
              <w:pStyle w:val="Normal"/>
              <w:pBdr/>
              <w:ind w:left="43" w:right="43" w:hanging="0"/>
              <w:jc w:val="right"/>
              <w:rPr>
                <w:color w:val="000000"/>
              </w:rPr>
            </w:pPr>
            <w:r>
              <w:rPr>
                <w:color w:val="000000"/>
              </w:rPr>
              <w:t>0.0567</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0.954</w:t>
            </w:r>
          </w:p>
        </w:tc>
        <w:tc>
          <w:tcPr>
            <w:tcW w:w="1560" w:type="dxa"/>
            <w:tcBorders/>
            <w:shd w:fill="auto" w:val="clear"/>
          </w:tcPr>
          <w:p>
            <w:pPr>
              <w:pStyle w:val="Normal"/>
              <w:pBdr/>
              <w:ind w:left="43" w:right="43" w:hanging="0"/>
              <w:jc w:val="right"/>
              <w:rPr>
                <w:color w:val="000000"/>
              </w:rPr>
            </w:pPr>
            <w:r>
              <w:rPr>
                <w:color w:val="000000"/>
              </w:rPr>
              <w:t>0.3055</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0.781</w:t>
            </w:r>
          </w:p>
        </w:tc>
        <w:tc>
          <w:tcPr>
            <w:tcW w:w="1560" w:type="dxa"/>
            <w:tcBorders/>
            <w:shd w:fill="auto" w:val="clear"/>
          </w:tcPr>
          <w:p>
            <w:pPr>
              <w:pStyle w:val="Normal"/>
              <w:pBdr/>
              <w:ind w:left="43" w:right="43" w:hanging="0"/>
              <w:jc w:val="right"/>
              <w:rPr>
                <w:color w:val="000000"/>
              </w:rPr>
            </w:pPr>
            <w:r>
              <w:rPr>
                <w:color w:val="000000"/>
              </w:rPr>
              <w:t>0.0001</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Eleuthera</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0.901</w:t>
            </w:r>
          </w:p>
        </w:tc>
        <w:tc>
          <w:tcPr>
            <w:tcW w:w="1560" w:type="dxa"/>
            <w:tcBorders/>
            <w:shd w:fill="auto" w:val="clear"/>
          </w:tcPr>
          <w:p>
            <w:pPr>
              <w:pStyle w:val="Normal"/>
              <w:pBdr/>
              <w:ind w:left="43" w:right="43" w:hanging="0"/>
              <w:jc w:val="right"/>
              <w:rPr>
                <w:color w:val="000000"/>
              </w:rPr>
            </w:pPr>
            <w:r>
              <w:rPr>
                <w:color w:val="000000"/>
              </w:rPr>
              <w:t>0.0188</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Little Cayman</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0.907</w:t>
            </w:r>
          </w:p>
        </w:tc>
        <w:tc>
          <w:tcPr>
            <w:tcW w:w="1560" w:type="dxa"/>
            <w:tcBorders/>
            <w:shd w:fill="auto" w:val="clear"/>
          </w:tcPr>
          <w:p>
            <w:pPr>
              <w:pStyle w:val="Normal"/>
              <w:pBdr/>
              <w:ind w:left="43" w:right="43" w:hanging="0"/>
              <w:jc w:val="right"/>
              <w:rPr>
                <w:color w:val="000000"/>
              </w:rPr>
            </w:pPr>
            <w:r>
              <w:rPr>
                <w:color w:val="000000"/>
              </w:rPr>
              <w:t>0.1024</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Little Cayman</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0.904</w:t>
            </w:r>
          </w:p>
        </w:tc>
        <w:tc>
          <w:tcPr>
            <w:tcW w:w="1560" w:type="dxa"/>
            <w:tcBorders/>
            <w:shd w:fill="auto" w:val="clear"/>
          </w:tcPr>
          <w:p>
            <w:pPr>
              <w:pStyle w:val="Normal"/>
              <w:pBdr/>
              <w:ind w:left="43" w:right="43" w:hanging="0"/>
              <w:jc w:val="right"/>
              <w:rPr>
                <w:color w:val="000000"/>
              </w:rPr>
            </w:pPr>
            <w:r>
              <w:rPr>
                <w:color w:val="000000"/>
              </w:rPr>
              <w:t>0.0924</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Little Cayman</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0.739</w:t>
            </w:r>
          </w:p>
        </w:tc>
        <w:tc>
          <w:tcPr>
            <w:tcW w:w="1560" w:type="dxa"/>
            <w:tcBorders/>
            <w:shd w:fill="auto" w:val="clear"/>
          </w:tcPr>
          <w:p>
            <w:pPr>
              <w:pStyle w:val="Normal"/>
              <w:pBdr/>
              <w:ind w:left="43" w:right="43" w:hanging="0"/>
              <w:jc w:val="right"/>
              <w:rPr>
                <w:color w:val="000000"/>
              </w:rPr>
            </w:pPr>
            <w:r>
              <w:rPr>
                <w:color w:val="000000"/>
              </w:rPr>
              <w:t>0.0005</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Little Cayman</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0.973</w:t>
            </w:r>
          </w:p>
        </w:tc>
        <w:tc>
          <w:tcPr>
            <w:tcW w:w="1560" w:type="dxa"/>
            <w:tcBorders/>
            <w:shd w:fill="auto" w:val="clear"/>
          </w:tcPr>
          <w:p>
            <w:pPr>
              <w:pStyle w:val="Normal"/>
              <w:pBdr/>
              <w:ind w:left="43" w:right="43" w:hanging="0"/>
              <w:jc w:val="right"/>
              <w:rPr>
                <w:color w:val="000000"/>
              </w:rPr>
            </w:pPr>
            <w:r>
              <w:rPr>
                <w:color w:val="000000"/>
              </w:rPr>
              <w:t>0.8802</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0.686</w:t>
            </w:r>
          </w:p>
        </w:tc>
        <w:tc>
          <w:tcPr>
            <w:tcW w:w="1560" w:type="dxa"/>
            <w:tcBorders/>
            <w:shd w:fill="auto" w:val="clear"/>
          </w:tcPr>
          <w:p>
            <w:pPr>
              <w:pStyle w:val="Normal"/>
              <w:pBdr/>
              <w:ind w:left="43" w:right="43" w:hanging="0"/>
              <w:jc w:val="right"/>
              <w:rPr>
                <w:color w:val="000000"/>
              </w:rPr>
            </w:pPr>
            <w:r>
              <w:rPr>
                <w:color w:val="000000"/>
              </w:rPr>
              <w:t>0.0003</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0.848</w:t>
            </w:r>
          </w:p>
        </w:tc>
        <w:tc>
          <w:tcPr>
            <w:tcW w:w="1560" w:type="dxa"/>
            <w:tcBorders/>
            <w:shd w:fill="auto" w:val="clear"/>
          </w:tcPr>
          <w:p>
            <w:pPr>
              <w:pStyle w:val="Normal"/>
              <w:pBdr/>
              <w:ind w:left="43" w:right="43" w:hanging="0"/>
              <w:jc w:val="right"/>
              <w:rPr>
                <w:color w:val="000000"/>
              </w:rPr>
            </w:pPr>
            <w:r>
              <w:rPr>
                <w:color w:val="000000"/>
              </w:rPr>
              <w:t>0.0210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0.931</w:t>
            </w:r>
          </w:p>
        </w:tc>
        <w:tc>
          <w:tcPr>
            <w:tcW w:w="1560" w:type="dxa"/>
            <w:tcBorders/>
            <w:shd w:fill="auto" w:val="clear"/>
          </w:tcPr>
          <w:p>
            <w:pPr>
              <w:pStyle w:val="Normal"/>
              <w:pBdr/>
              <w:ind w:left="43" w:right="43" w:hanging="0"/>
              <w:jc w:val="right"/>
              <w:rPr>
                <w:color w:val="000000"/>
              </w:rPr>
            </w:pPr>
            <w:r>
              <w:rPr>
                <w:color w:val="000000"/>
              </w:rPr>
              <w:t>0.3188</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rPr>
                <w:color w:val="000000"/>
              </w:rPr>
            </w:pPr>
            <w:r>
              <w:rPr>
                <w:color w:val="000000"/>
              </w:rPr>
              <w:t>coppice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0.904</w:t>
            </w:r>
          </w:p>
        </w:tc>
        <w:tc>
          <w:tcPr>
            <w:tcW w:w="1560" w:type="dxa"/>
            <w:tcBorders/>
            <w:shd w:fill="auto" w:val="clear"/>
          </w:tcPr>
          <w:p>
            <w:pPr>
              <w:pStyle w:val="Normal"/>
              <w:pBdr/>
              <w:ind w:left="43" w:right="43" w:hanging="0"/>
              <w:jc w:val="right"/>
              <w:rPr>
                <w:color w:val="000000"/>
              </w:rPr>
            </w:pPr>
            <w:r>
              <w:rPr>
                <w:color w:val="000000"/>
              </w:rPr>
              <w:t>0.1280</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South Andros</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PC1</w:t>
            </w:r>
          </w:p>
        </w:tc>
        <w:tc>
          <w:tcPr>
            <w:tcW w:w="1560" w:type="dxa"/>
            <w:tcBorders/>
            <w:shd w:fill="auto" w:val="clear"/>
          </w:tcPr>
          <w:p>
            <w:pPr>
              <w:pStyle w:val="Normal"/>
              <w:pBdr/>
              <w:ind w:left="43" w:right="43" w:hanging="0"/>
              <w:jc w:val="right"/>
              <w:rPr>
                <w:color w:val="000000"/>
              </w:rPr>
            </w:pPr>
            <w:r>
              <w:rPr>
                <w:color w:val="000000"/>
              </w:rPr>
              <w:t>0.787</w:t>
            </w:r>
          </w:p>
        </w:tc>
        <w:tc>
          <w:tcPr>
            <w:tcW w:w="1560" w:type="dxa"/>
            <w:tcBorders/>
            <w:shd w:fill="auto" w:val="clear"/>
          </w:tcPr>
          <w:p>
            <w:pPr>
              <w:pStyle w:val="Normal"/>
              <w:pBdr/>
              <w:ind w:left="43" w:right="43" w:hanging="0"/>
              <w:jc w:val="right"/>
              <w:rPr>
                <w:color w:val="000000"/>
              </w:rPr>
            </w:pPr>
            <w:r>
              <w:rPr>
                <w:color w:val="000000"/>
              </w:rPr>
              <w:t>0.0067</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South Andros</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PC2</w:t>
            </w:r>
          </w:p>
        </w:tc>
        <w:tc>
          <w:tcPr>
            <w:tcW w:w="1560" w:type="dxa"/>
            <w:tcBorders/>
            <w:shd w:fill="auto" w:val="clear"/>
          </w:tcPr>
          <w:p>
            <w:pPr>
              <w:pStyle w:val="Normal"/>
              <w:pBdr/>
              <w:ind w:left="43" w:right="43" w:hanging="0"/>
              <w:jc w:val="right"/>
              <w:rPr>
                <w:color w:val="000000"/>
              </w:rPr>
            </w:pPr>
            <w:r>
              <w:rPr>
                <w:color w:val="000000"/>
              </w:rPr>
              <w:t>0.861</w:t>
            </w:r>
          </w:p>
        </w:tc>
        <w:tc>
          <w:tcPr>
            <w:tcW w:w="1560" w:type="dxa"/>
            <w:tcBorders/>
            <w:shd w:fill="auto" w:val="clear"/>
          </w:tcPr>
          <w:p>
            <w:pPr>
              <w:pStyle w:val="Normal"/>
              <w:pBdr/>
              <w:ind w:left="43" w:right="43" w:hanging="0"/>
              <w:jc w:val="right"/>
              <w:rPr>
                <w:color w:val="000000"/>
              </w:rPr>
            </w:pPr>
            <w:r>
              <w:rPr>
                <w:color w:val="000000"/>
              </w:rPr>
              <w:t>0.0500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South Andros</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PC3</w:t>
            </w:r>
          </w:p>
        </w:tc>
        <w:tc>
          <w:tcPr>
            <w:tcW w:w="1560" w:type="dxa"/>
            <w:tcBorders/>
            <w:shd w:fill="auto" w:val="clear"/>
          </w:tcPr>
          <w:p>
            <w:pPr>
              <w:pStyle w:val="Normal"/>
              <w:pBdr/>
              <w:ind w:left="43" w:right="43" w:hanging="0"/>
              <w:jc w:val="right"/>
              <w:rPr>
                <w:color w:val="000000"/>
              </w:rPr>
            </w:pPr>
            <w:r>
              <w:rPr>
                <w:color w:val="000000"/>
              </w:rPr>
              <w:t>0.697</w:t>
            </w:r>
          </w:p>
        </w:tc>
        <w:tc>
          <w:tcPr>
            <w:tcW w:w="1560" w:type="dxa"/>
            <w:tcBorders/>
            <w:shd w:fill="auto" w:val="clear"/>
          </w:tcPr>
          <w:p>
            <w:pPr>
              <w:pStyle w:val="Normal"/>
              <w:pBdr/>
              <w:ind w:left="43" w:right="43" w:hanging="0"/>
              <w:jc w:val="right"/>
              <w:rPr>
                <w:color w:val="000000"/>
              </w:rPr>
            </w:pPr>
            <w:r>
              <w:rPr>
                <w:color w:val="000000"/>
              </w:rPr>
              <w:t>0.0008</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South Andros</w:t>
            </w:r>
          </w:p>
        </w:tc>
        <w:tc>
          <w:tcPr>
            <w:tcW w:w="1560" w:type="dxa"/>
            <w:tcBorders/>
            <w:shd w:fill="auto" w:val="clear"/>
          </w:tcPr>
          <w:p>
            <w:pPr>
              <w:pStyle w:val="Normal"/>
              <w:pBdr/>
              <w:ind w:left="43" w:right="43" w:hanging="0"/>
              <w:rPr>
                <w:color w:val="000000"/>
              </w:rPr>
            </w:pPr>
            <w:r>
              <w:rPr>
                <w:color w:val="000000"/>
              </w:rPr>
              <w:t>mangrove</w:t>
            </w:r>
          </w:p>
        </w:tc>
        <w:tc>
          <w:tcPr>
            <w:tcW w:w="1561" w:type="dxa"/>
            <w:tcBorders/>
            <w:shd w:fill="auto" w:val="clear"/>
          </w:tcPr>
          <w:p>
            <w:pPr>
              <w:pStyle w:val="Normal"/>
              <w:pBdr/>
              <w:ind w:left="43" w:right="43" w:hanging="0"/>
              <w:rPr>
                <w:color w:val="000000"/>
              </w:rPr>
            </w:pPr>
            <w:r>
              <w:rPr>
                <w:color w:val="000000"/>
              </w:rPr>
              <w:t>PC4</w:t>
            </w:r>
          </w:p>
        </w:tc>
        <w:tc>
          <w:tcPr>
            <w:tcW w:w="1560" w:type="dxa"/>
            <w:tcBorders/>
            <w:shd w:fill="auto" w:val="clear"/>
          </w:tcPr>
          <w:p>
            <w:pPr>
              <w:pStyle w:val="Normal"/>
              <w:pBdr/>
              <w:ind w:left="43" w:right="43" w:hanging="0"/>
              <w:jc w:val="right"/>
              <w:rPr>
                <w:color w:val="000000"/>
              </w:rPr>
            </w:pPr>
            <w:r>
              <w:rPr>
                <w:color w:val="000000"/>
              </w:rPr>
              <w:t>0.950</w:t>
            </w:r>
          </w:p>
        </w:tc>
        <w:tc>
          <w:tcPr>
            <w:tcW w:w="1560" w:type="dxa"/>
            <w:tcBorders/>
            <w:shd w:fill="auto" w:val="clear"/>
          </w:tcPr>
          <w:p>
            <w:pPr>
              <w:pStyle w:val="Normal"/>
              <w:pBdr/>
              <w:ind w:left="43" w:right="43" w:hanging="0"/>
              <w:jc w:val="right"/>
              <w:rPr>
                <w:color w:val="000000"/>
              </w:rPr>
            </w:pPr>
            <w:r>
              <w:rPr>
                <w:color w:val="000000"/>
              </w:rPr>
              <w:t>0.6411</w:t>
            </w:r>
          </w:p>
        </w:tc>
        <w:tc>
          <w:tcPr>
            <w:tcW w:w="1559" w:type="dxa"/>
            <w:tcBorders/>
            <w:shd w:fill="auto" w:val="clear"/>
          </w:tcPr>
          <w:p>
            <w:pPr>
              <w:pStyle w:val="Normal"/>
              <w:rPr/>
            </w:pPr>
            <w:r>
              <w:rPr/>
            </w:r>
          </w:p>
        </w:tc>
      </w:tr>
    </w:tbl>
    <w:p>
      <w:pPr>
        <w:pStyle w:val="Normal"/>
        <w:pBdr/>
        <w:rPr>
          <w:color w:val="000000"/>
        </w:rPr>
      </w:pPr>
      <w:r>
        <w:rPr>
          <w:color w:val="000000"/>
        </w:rPr>
        <w:t>[suptab:normality]</w:t>
      </w:r>
    </w:p>
    <w:p>
      <w:pPr>
        <w:pStyle w:val="Normal"/>
        <w:rPr/>
      </w:pPr>
      <w:r>
        <w:rPr/>
        <w:t xml:space="preserve">Univariate ANOVAs performed on each principal component across the whole archipelago. Legend is the same as for Table </w:t>
      </w:r>
      <w:hyperlink w:anchor="41mghml">
        <w:r>
          <w:rPr>
            <w:rStyle w:val="ListLabel3"/>
          </w:rPr>
          <w:t>[tab:anova]</w:t>
        </w:r>
      </w:hyperlink>
      <w:r>
        <w:rPr/>
        <w:t>, except that best fitting models 3 and 4 refer to the mixed effect equivalents to the OLS and GLS model, with island as a random effect (see Methods).</w:t>
      </w:r>
    </w:p>
    <w:tbl>
      <w:tblPr>
        <w:tblStyle w:val="a7"/>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850"/>
        <w:gridCol w:w="851"/>
        <w:gridCol w:w="851"/>
        <w:gridCol w:w="851"/>
        <w:gridCol w:w="851"/>
        <w:gridCol w:w="850"/>
        <w:gridCol w:w="849"/>
        <w:gridCol w:w="851"/>
        <w:gridCol w:w="851"/>
        <w:gridCol w:w="851"/>
        <w:gridCol w:w="852"/>
      </w:tblGrid>
      <w:tr>
        <w:trPr/>
        <w:tc>
          <w:tcPr>
            <w:tcW w:w="850" w:type="dxa"/>
            <w:tcBorders/>
            <w:shd w:fill="auto" w:val="clear"/>
          </w:tcPr>
          <w:p>
            <w:pPr>
              <w:pStyle w:val="Normal"/>
              <w:pBdr/>
              <w:ind w:left="43" w:right="43" w:hanging="0"/>
              <w:rPr>
                <w:b/>
                <w:b/>
                <w:color w:val="000000"/>
              </w:rPr>
            </w:pPr>
            <w:r>
              <w:rPr>
                <w:b/>
                <w:color w:val="000000"/>
              </w:rPr>
              <w:t>Variable</w:t>
            </w:r>
          </w:p>
        </w:tc>
        <w:tc>
          <w:tcPr>
            <w:tcW w:w="851" w:type="dxa"/>
            <w:tcBorders/>
            <w:shd w:fill="auto" w:val="clear"/>
          </w:tcPr>
          <w:p>
            <w:pPr>
              <w:pStyle w:val="Normal"/>
              <w:pBdr/>
              <w:ind w:left="43" w:right="43" w:hanging="0"/>
              <w:jc w:val="right"/>
              <w:rPr>
                <w:b/>
                <w:b/>
                <w:color w:val="000000"/>
              </w:rPr>
            </w:pPr>
            <w:r>
              <w:rPr>
                <w:b/>
                <w:color w:val="000000"/>
              </w:rPr>
              <w:t>Best fit</w:t>
            </w:r>
          </w:p>
        </w:tc>
        <w:tc>
          <w:tcPr>
            <w:tcW w:w="851" w:type="dxa"/>
            <w:tcBorders/>
            <w:shd w:fill="auto" w:val="clear"/>
          </w:tcPr>
          <w:p>
            <w:pPr>
              <w:pStyle w:val="Normal"/>
              <w:pBdr/>
              <w:ind w:left="43" w:right="43" w:hanging="0"/>
              <w:jc w:val="right"/>
              <w:rPr>
                <w:b/>
                <w:b/>
                <w:color w:val="000000"/>
              </w:rPr>
            </w:pPr>
            <w:r>
              <w:rPr>
                <w:b/>
                <w:color w:val="000000"/>
              </w:rPr>
              <w:t>df</w:t>
            </w:r>
          </w:p>
        </w:tc>
        <w:tc>
          <w:tcPr>
            <w:tcW w:w="851" w:type="dxa"/>
            <w:tcBorders/>
            <w:shd w:fill="auto" w:val="clear"/>
          </w:tcPr>
          <w:p>
            <w:pPr>
              <w:pStyle w:val="Normal"/>
              <w:pBdr/>
              <w:ind w:left="43" w:right="43" w:hanging="0"/>
              <w:jc w:val="right"/>
              <w:rPr>
                <w:b/>
                <w:b/>
                <w:color w:val="000000"/>
              </w:rPr>
            </w:pPr>
            <w:r>
              <w:rPr>
                <w:b/>
                <w:color w:val="000000"/>
              </w:rPr>
              <w:t>AICc</w:t>
            </w:r>
          </w:p>
        </w:tc>
        <w:tc>
          <w:tcPr>
            <w:tcW w:w="851"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Δ</m:t>
              </m:r>
            </m:oMath>
            <w:r>
              <w:rPr>
                <w:b/>
                <w:color w:val="000000"/>
              </w:rPr>
              <w:t>AICc</w:t>
            </w:r>
          </w:p>
        </w:tc>
        <w:tc>
          <w:tcPr>
            <w:tcW w:w="850" w:type="dxa"/>
            <w:tcBorders/>
            <w:shd w:fill="auto" w:val="clear"/>
          </w:tcPr>
          <w:p>
            <w:pPr>
              <w:pStyle w:val="Normal"/>
              <w:pBdr/>
              <w:ind w:left="43" w:right="43" w:hanging="0"/>
              <w:jc w:val="right"/>
              <w:rPr>
                <w:b/>
                <w:b/>
                <w:color w:val="000000"/>
              </w:rPr>
            </w:pPr>
            <w:r>
              <w:rPr>
                <w:b/>
                <w:color w:val="000000"/>
              </w:rPr>
              <w:t>AICcw</w:t>
            </w:r>
          </w:p>
        </w:tc>
        <w:tc>
          <w:tcPr>
            <w:tcW w:w="849" w:type="dxa"/>
            <w:tcBorders/>
            <w:shd w:fill="auto" w:val="clear"/>
          </w:tcPr>
          <w:p>
            <w:pPr>
              <w:pStyle w:val="Normal"/>
              <w:pBdr/>
              <w:ind w:left="43" w:right="43" w:hanging="0"/>
              <w:jc w:val="right"/>
              <w:rPr>
                <w:b/>
                <w:b/>
                <w:color w:val="000000"/>
              </w:rPr>
            </w:pPr>
            <w:r>
              <w:rPr>
                <w:b/>
                <w:color w:val="000000"/>
              </w:rPr>
              <w:t>df</w:t>
            </w:r>
            <w:r>
              <w:rPr/>
            </w:r>
            <m:oMath xmlns:m="http://schemas.openxmlformats.org/officeDocument/2006/math">
              <m:sSub>
                <m:e/>
                <m:sub>
                  <m:r>
                    <w:rPr>
                      <w:rFonts w:ascii="Cambria Math" w:hAnsi="Cambria Math"/>
                    </w:rPr>
                    <m:t xml:space="preserve">LRT</m:t>
                  </m:r>
                </m:sub>
              </m:sSub>
            </m:oMath>
          </w:p>
        </w:tc>
        <w:tc>
          <w:tcPr>
            <w:tcW w:w="851" w:type="dxa"/>
            <w:tcBorders/>
            <w:shd w:fill="auto" w:val="clear"/>
          </w:tcPr>
          <w:p>
            <w:pPr>
              <w:pStyle w:val="Normal"/>
              <w:pBdr/>
              <w:ind w:left="43" w:right="43" w:hanging="0"/>
              <w:jc w:val="right"/>
              <w:rPr>
                <w:b/>
                <w:b/>
                <w:color w:val="000000"/>
              </w:rPr>
            </w:pPr>
            <w:r>
              <w:rPr>
                <w:b/>
                <w:color w:val="000000"/>
              </w:rPr>
              <w:t>Log-lik.</w:t>
            </w:r>
          </w:p>
        </w:tc>
        <w:tc>
          <w:tcPr>
            <w:tcW w:w="851" w:type="dxa"/>
            <w:tcBorders/>
            <w:shd w:fill="auto" w:val="clear"/>
          </w:tcPr>
          <w:p>
            <w:pPr>
              <w:pStyle w:val="Normal"/>
              <w:pBdr/>
              <w:ind w:left="43" w:right="43" w:hanging="0"/>
              <w:jc w:val="right"/>
              <w:rPr>
                <w:b/>
                <w:b/>
                <w:color w:val="000000"/>
              </w:rPr>
            </w:pP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p>
        </w:tc>
        <w:tc>
          <w:tcPr>
            <w:tcW w:w="851"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852" w:type="dxa"/>
            <w:tcBorders/>
            <w:shd w:fill="auto" w:val="clear"/>
          </w:tcPr>
          <w:p>
            <w:pPr>
              <w:pStyle w:val="Normal"/>
              <w:rPr/>
            </w:pPr>
            <w:r>
              <w:rPr/>
            </w:r>
          </w:p>
        </w:tc>
      </w:tr>
      <w:tr>
        <w:trPr/>
        <w:tc>
          <w:tcPr>
            <w:tcW w:w="850" w:type="dxa"/>
            <w:tcBorders/>
            <w:shd w:fill="auto" w:val="clear"/>
          </w:tcPr>
          <w:p>
            <w:pPr>
              <w:pStyle w:val="Normal"/>
              <w:pBdr/>
              <w:ind w:left="43" w:right="43" w:hanging="0"/>
              <w:rPr>
                <w:color w:val="000000"/>
              </w:rPr>
            </w:pPr>
            <w:r>
              <w:rPr>
                <w:color w:val="000000"/>
              </w:rPr>
              <w:t>PC1</w:t>
            </w:r>
          </w:p>
        </w:tc>
        <w:tc>
          <w:tcPr>
            <w:tcW w:w="851" w:type="dxa"/>
            <w:tcBorders/>
            <w:shd w:fill="auto" w:val="clear"/>
          </w:tcPr>
          <w:p>
            <w:pPr>
              <w:pStyle w:val="Normal"/>
              <w:pBdr/>
              <w:ind w:left="43" w:right="43" w:hanging="0"/>
              <w:jc w:val="right"/>
              <w:rPr>
                <w:color w:val="000000"/>
              </w:rPr>
            </w:pPr>
            <w:r>
              <w:rPr>
                <w:color w:val="000000"/>
              </w:rPr>
              <w:t>3</w:t>
            </w:r>
          </w:p>
        </w:tc>
        <w:tc>
          <w:tcPr>
            <w:tcW w:w="851" w:type="dxa"/>
            <w:tcBorders/>
            <w:shd w:fill="auto" w:val="clear"/>
          </w:tcPr>
          <w:p>
            <w:pPr>
              <w:pStyle w:val="Normal"/>
              <w:pBdr/>
              <w:ind w:left="43" w:right="43" w:hanging="0"/>
              <w:jc w:val="right"/>
              <w:rPr>
                <w:color w:val="000000"/>
              </w:rPr>
            </w:pPr>
            <w:r>
              <w:rPr>
                <w:color w:val="000000"/>
              </w:rPr>
              <w:t>5</w:t>
            </w:r>
          </w:p>
        </w:tc>
        <w:tc>
          <w:tcPr>
            <w:tcW w:w="851" w:type="dxa"/>
            <w:tcBorders/>
            <w:shd w:fill="auto" w:val="clear"/>
          </w:tcPr>
          <w:p>
            <w:pPr>
              <w:pStyle w:val="Normal"/>
              <w:pBdr/>
              <w:ind w:left="43" w:right="43" w:hanging="0"/>
              <w:jc w:val="right"/>
              <w:rPr>
                <w:color w:val="000000"/>
              </w:rPr>
            </w:pPr>
            <w:r>
              <w:rPr>
                <w:color w:val="000000"/>
              </w:rPr>
              <w:t>3749.9</w:t>
            </w:r>
          </w:p>
        </w:tc>
        <w:tc>
          <w:tcPr>
            <w:tcW w:w="851" w:type="dxa"/>
            <w:tcBorders/>
            <w:shd w:fill="auto" w:val="clear"/>
          </w:tcPr>
          <w:p>
            <w:pPr>
              <w:pStyle w:val="Normal"/>
              <w:pBdr/>
              <w:ind w:left="43" w:right="43" w:hanging="0"/>
              <w:jc w:val="right"/>
              <w:rPr>
                <w:color w:val="000000"/>
              </w:rPr>
            </w:pPr>
            <w:r>
              <w:rPr>
                <w:color w:val="000000"/>
              </w:rPr>
              <w:t>-228.3</w:t>
            </w:r>
          </w:p>
        </w:tc>
        <w:tc>
          <w:tcPr>
            <w:tcW w:w="850" w:type="dxa"/>
            <w:tcBorders/>
            <w:shd w:fill="auto" w:val="clear"/>
          </w:tcPr>
          <w:p>
            <w:pPr>
              <w:pStyle w:val="Normal"/>
              <w:pBdr/>
              <w:ind w:left="43" w:right="43" w:hanging="0"/>
              <w:jc w:val="right"/>
              <w:rPr>
                <w:color w:val="000000"/>
              </w:rPr>
            </w:pPr>
            <w:r>
              <w:rPr>
                <w:color w:val="000000"/>
              </w:rPr>
              <w:t>0.613</w:t>
            </w:r>
          </w:p>
        </w:tc>
        <w:tc>
          <w:tcPr>
            <w:tcW w:w="849" w:type="dxa"/>
            <w:tcBorders/>
            <w:shd w:fill="auto" w:val="clear"/>
          </w:tcPr>
          <w:p>
            <w:pPr>
              <w:pStyle w:val="Normal"/>
              <w:pBdr/>
              <w:ind w:left="43" w:right="43" w:hanging="0"/>
              <w:jc w:val="right"/>
              <w:rPr>
                <w:color w:val="000000"/>
              </w:rPr>
            </w:pPr>
            <w:r>
              <w:rPr>
                <w:color w:val="000000"/>
              </w:rPr>
              <w:t>2</w:t>
            </w:r>
          </w:p>
        </w:tc>
        <w:tc>
          <w:tcPr>
            <w:tcW w:w="851" w:type="dxa"/>
            <w:tcBorders/>
            <w:shd w:fill="auto" w:val="clear"/>
          </w:tcPr>
          <w:p>
            <w:pPr>
              <w:pStyle w:val="Normal"/>
              <w:pBdr/>
              <w:ind w:left="43" w:right="43" w:hanging="0"/>
              <w:jc w:val="right"/>
              <w:rPr>
                <w:color w:val="000000"/>
              </w:rPr>
            </w:pPr>
            <w:r>
              <w:rPr>
                <w:color w:val="000000"/>
              </w:rPr>
              <w:t>-1874.7</w:t>
            </w:r>
          </w:p>
        </w:tc>
        <w:tc>
          <w:tcPr>
            <w:tcW w:w="851" w:type="dxa"/>
            <w:tcBorders/>
            <w:shd w:fill="auto" w:val="clear"/>
          </w:tcPr>
          <w:p>
            <w:pPr>
              <w:pStyle w:val="Normal"/>
              <w:pBdr/>
              <w:ind w:left="43" w:right="43" w:hanging="0"/>
              <w:jc w:val="right"/>
              <w:rPr>
                <w:color w:val="000000"/>
              </w:rPr>
            </w:pPr>
            <w:r>
              <w:rPr>
                <w:color w:val="000000"/>
              </w:rPr>
              <w:t>8.69</w:t>
            </w:r>
          </w:p>
        </w:tc>
        <w:tc>
          <w:tcPr>
            <w:tcW w:w="851" w:type="dxa"/>
            <w:tcBorders/>
            <w:shd w:fill="auto" w:val="clear"/>
          </w:tcPr>
          <w:p>
            <w:pPr>
              <w:pStyle w:val="Normal"/>
              <w:pBdr/>
              <w:ind w:left="43" w:right="43" w:hanging="0"/>
              <w:jc w:val="right"/>
              <w:rPr>
                <w:color w:val="000000"/>
              </w:rPr>
            </w:pPr>
            <w:r>
              <w:rPr>
                <w:color w:val="000000"/>
              </w:rPr>
              <w:t>0.0130</w:t>
            </w:r>
          </w:p>
        </w:tc>
        <w:tc>
          <w:tcPr>
            <w:tcW w:w="852" w:type="dxa"/>
            <w:tcBorders/>
            <w:shd w:fill="auto" w:val="clear"/>
          </w:tcPr>
          <w:p>
            <w:pPr>
              <w:pStyle w:val="Normal"/>
              <w:pBdr/>
              <w:ind w:left="43" w:right="43" w:hanging="0"/>
              <w:rPr>
                <w:color w:val="000000"/>
              </w:rPr>
            </w:pPr>
            <w:r>
              <w:rPr>
                <w:color w:val="000000"/>
              </w:rPr>
              <w:t>*</w:t>
            </w:r>
          </w:p>
        </w:tc>
      </w:tr>
      <w:tr>
        <w:trPr/>
        <w:tc>
          <w:tcPr>
            <w:tcW w:w="850" w:type="dxa"/>
            <w:tcBorders/>
            <w:shd w:fill="auto" w:val="clear"/>
          </w:tcPr>
          <w:p>
            <w:pPr>
              <w:pStyle w:val="Normal"/>
              <w:pBdr/>
              <w:ind w:left="43" w:right="43" w:hanging="0"/>
              <w:rPr>
                <w:color w:val="000000"/>
              </w:rPr>
            </w:pPr>
            <w:r>
              <w:rPr>
                <w:color w:val="000000"/>
              </w:rPr>
              <w:t>PC2</w:t>
            </w:r>
          </w:p>
        </w:tc>
        <w:tc>
          <w:tcPr>
            <w:tcW w:w="851" w:type="dxa"/>
            <w:tcBorders/>
            <w:shd w:fill="auto" w:val="clear"/>
          </w:tcPr>
          <w:p>
            <w:pPr>
              <w:pStyle w:val="Normal"/>
              <w:pBdr/>
              <w:ind w:left="43" w:right="43" w:hanging="0"/>
              <w:jc w:val="right"/>
              <w:rPr>
                <w:color w:val="000000"/>
              </w:rPr>
            </w:pPr>
            <w:r>
              <w:rPr>
                <w:color w:val="000000"/>
              </w:rPr>
              <w:t>4</w:t>
            </w:r>
          </w:p>
        </w:tc>
        <w:tc>
          <w:tcPr>
            <w:tcW w:w="851" w:type="dxa"/>
            <w:tcBorders/>
            <w:shd w:fill="auto" w:val="clear"/>
          </w:tcPr>
          <w:p>
            <w:pPr>
              <w:pStyle w:val="Normal"/>
              <w:pBdr/>
              <w:ind w:left="43" w:right="43" w:hanging="0"/>
              <w:jc w:val="right"/>
              <w:rPr>
                <w:color w:val="000000"/>
              </w:rPr>
            </w:pPr>
            <w:r>
              <w:rPr>
                <w:color w:val="000000"/>
              </w:rPr>
              <w:t>7</w:t>
            </w:r>
          </w:p>
        </w:tc>
        <w:tc>
          <w:tcPr>
            <w:tcW w:w="851" w:type="dxa"/>
            <w:tcBorders/>
            <w:shd w:fill="auto" w:val="clear"/>
          </w:tcPr>
          <w:p>
            <w:pPr>
              <w:pStyle w:val="Normal"/>
              <w:pBdr/>
              <w:ind w:left="43" w:right="43" w:hanging="0"/>
              <w:jc w:val="right"/>
              <w:rPr>
                <w:color w:val="000000"/>
              </w:rPr>
            </w:pPr>
            <w:r>
              <w:rPr>
                <w:color w:val="000000"/>
              </w:rPr>
              <w:t>3002.2</w:t>
            </w:r>
          </w:p>
        </w:tc>
        <w:tc>
          <w:tcPr>
            <w:tcW w:w="851" w:type="dxa"/>
            <w:tcBorders/>
            <w:shd w:fill="auto" w:val="clear"/>
          </w:tcPr>
          <w:p>
            <w:pPr>
              <w:pStyle w:val="Normal"/>
              <w:pBdr/>
              <w:ind w:left="43" w:right="43" w:hanging="0"/>
              <w:jc w:val="right"/>
              <w:rPr>
                <w:color w:val="000000"/>
              </w:rPr>
            </w:pPr>
            <w:r>
              <w:rPr>
                <w:color w:val="000000"/>
              </w:rPr>
              <w:t>-162.3</w:t>
            </w:r>
          </w:p>
        </w:tc>
        <w:tc>
          <w:tcPr>
            <w:tcW w:w="850" w:type="dxa"/>
            <w:tcBorders/>
            <w:shd w:fill="auto" w:val="clear"/>
          </w:tcPr>
          <w:p>
            <w:pPr>
              <w:pStyle w:val="Normal"/>
              <w:pBdr/>
              <w:ind w:left="43" w:right="43" w:hanging="0"/>
              <w:jc w:val="right"/>
              <w:rPr>
                <w:color w:val="000000"/>
              </w:rPr>
            </w:pPr>
            <w:r>
              <w:rPr>
                <w:color w:val="000000"/>
              </w:rPr>
              <w:t>0.976</w:t>
            </w:r>
          </w:p>
        </w:tc>
        <w:tc>
          <w:tcPr>
            <w:tcW w:w="849" w:type="dxa"/>
            <w:tcBorders/>
            <w:shd w:fill="auto" w:val="clear"/>
          </w:tcPr>
          <w:p>
            <w:pPr>
              <w:pStyle w:val="Normal"/>
              <w:pBdr/>
              <w:ind w:left="43" w:right="43" w:hanging="0"/>
              <w:jc w:val="right"/>
              <w:rPr>
                <w:color w:val="000000"/>
              </w:rPr>
            </w:pPr>
            <w:r>
              <w:rPr>
                <w:color w:val="000000"/>
              </w:rPr>
              <w:t>2</w:t>
            </w:r>
          </w:p>
        </w:tc>
        <w:tc>
          <w:tcPr>
            <w:tcW w:w="851" w:type="dxa"/>
            <w:tcBorders/>
            <w:shd w:fill="auto" w:val="clear"/>
          </w:tcPr>
          <w:p>
            <w:pPr>
              <w:pStyle w:val="Normal"/>
              <w:pBdr/>
              <w:ind w:left="43" w:right="43" w:hanging="0"/>
              <w:jc w:val="right"/>
              <w:rPr>
                <w:color w:val="000000"/>
              </w:rPr>
            </w:pPr>
            <w:r>
              <w:rPr>
                <w:color w:val="000000"/>
              </w:rPr>
              <w:t>-1496.2</w:t>
            </w:r>
          </w:p>
        </w:tc>
        <w:tc>
          <w:tcPr>
            <w:tcW w:w="851" w:type="dxa"/>
            <w:tcBorders/>
            <w:shd w:fill="auto" w:val="clear"/>
          </w:tcPr>
          <w:p>
            <w:pPr>
              <w:pStyle w:val="Normal"/>
              <w:pBdr/>
              <w:ind w:left="43" w:right="43" w:hanging="0"/>
              <w:jc w:val="right"/>
              <w:rPr>
                <w:color w:val="000000"/>
              </w:rPr>
            </w:pPr>
            <w:r>
              <w:rPr>
                <w:color w:val="000000"/>
              </w:rPr>
              <w:t>17.76</w:t>
            </w:r>
          </w:p>
        </w:tc>
        <w:tc>
          <w:tcPr>
            <w:tcW w:w="851" w:type="dxa"/>
            <w:tcBorders/>
            <w:shd w:fill="auto" w:val="clear"/>
          </w:tcPr>
          <w:p>
            <w:pPr>
              <w:pStyle w:val="Normal"/>
              <w:pBdr/>
              <w:ind w:left="43" w:right="43" w:hanging="0"/>
              <w:jc w:val="right"/>
              <w:rPr>
                <w:color w:val="000000"/>
              </w:rPr>
            </w:pPr>
            <w:r>
              <w:rPr>
                <w:color w:val="000000"/>
              </w:rPr>
              <w:t>0.0001</w:t>
            </w:r>
          </w:p>
        </w:tc>
        <w:tc>
          <w:tcPr>
            <w:tcW w:w="852" w:type="dxa"/>
            <w:tcBorders/>
            <w:shd w:fill="auto" w:val="clear"/>
          </w:tcPr>
          <w:p>
            <w:pPr>
              <w:pStyle w:val="Normal"/>
              <w:pBdr/>
              <w:ind w:left="43" w:right="43" w:hanging="0"/>
              <w:rPr>
                <w:color w:val="000000"/>
              </w:rPr>
            </w:pPr>
            <w:r>
              <w:rPr>
                <w:color w:val="000000"/>
              </w:rPr>
              <w:t>***</w:t>
            </w:r>
          </w:p>
        </w:tc>
      </w:tr>
      <w:tr>
        <w:trPr/>
        <w:tc>
          <w:tcPr>
            <w:tcW w:w="850" w:type="dxa"/>
            <w:tcBorders/>
            <w:shd w:fill="auto" w:val="clear"/>
          </w:tcPr>
          <w:p>
            <w:pPr>
              <w:pStyle w:val="Normal"/>
              <w:pBdr/>
              <w:ind w:left="43" w:right="43" w:hanging="0"/>
              <w:rPr>
                <w:color w:val="000000"/>
              </w:rPr>
            </w:pPr>
            <w:r>
              <w:rPr>
                <w:color w:val="000000"/>
              </w:rPr>
              <w:t>PC3</w:t>
            </w:r>
          </w:p>
        </w:tc>
        <w:tc>
          <w:tcPr>
            <w:tcW w:w="851" w:type="dxa"/>
            <w:tcBorders/>
            <w:shd w:fill="auto" w:val="clear"/>
          </w:tcPr>
          <w:p>
            <w:pPr>
              <w:pStyle w:val="Normal"/>
              <w:pBdr/>
              <w:ind w:left="43" w:right="43" w:hanging="0"/>
              <w:jc w:val="right"/>
              <w:rPr>
                <w:color w:val="000000"/>
              </w:rPr>
            </w:pPr>
            <w:r>
              <w:rPr>
                <w:color w:val="000000"/>
              </w:rPr>
              <w:t>4</w:t>
            </w:r>
          </w:p>
        </w:tc>
        <w:tc>
          <w:tcPr>
            <w:tcW w:w="851" w:type="dxa"/>
            <w:tcBorders/>
            <w:shd w:fill="auto" w:val="clear"/>
          </w:tcPr>
          <w:p>
            <w:pPr>
              <w:pStyle w:val="Normal"/>
              <w:pBdr/>
              <w:ind w:left="43" w:right="43" w:hanging="0"/>
              <w:jc w:val="right"/>
              <w:rPr>
                <w:color w:val="000000"/>
              </w:rPr>
            </w:pPr>
            <w:r>
              <w:rPr>
                <w:color w:val="000000"/>
              </w:rPr>
              <w:t>7</w:t>
            </w:r>
          </w:p>
        </w:tc>
        <w:tc>
          <w:tcPr>
            <w:tcW w:w="851" w:type="dxa"/>
            <w:tcBorders/>
            <w:shd w:fill="auto" w:val="clear"/>
          </w:tcPr>
          <w:p>
            <w:pPr>
              <w:pStyle w:val="Normal"/>
              <w:pBdr/>
              <w:ind w:left="43" w:right="43" w:hanging="0"/>
              <w:jc w:val="right"/>
              <w:rPr>
                <w:color w:val="000000"/>
              </w:rPr>
            </w:pPr>
            <w:r>
              <w:rPr>
                <w:color w:val="000000"/>
              </w:rPr>
              <w:t>2826.3</w:t>
            </w:r>
          </w:p>
        </w:tc>
        <w:tc>
          <w:tcPr>
            <w:tcW w:w="851" w:type="dxa"/>
            <w:tcBorders/>
            <w:shd w:fill="auto" w:val="clear"/>
          </w:tcPr>
          <w:p>
            <w:pPr>
              <w:pStyle w:val="Normal"/>
              <w:pBdr/>
              <w:ind w:left="43" w:right="43" w:hanging="0"/>
              <w:jc w:val="right"/>
              <w:rPr>
                <w:color w:val="000000"/>
              </w:rPr>
            </w:pPr>
            <w:r>
              <w:rPr>
                <w:color w:val="000000"/>
              </w:rPr>
              <w:t>-175.4</w:t>
            </w:r>
          </w:p>
        </w:tc>
        <w:tc>
          <w:tcPr>
            <w:tcW w:w="850" w:type="dxa"/>
            <w:tcBorders/>
            <w:shd w:fill="auto" w:val="clear"/>
          </w:tcPr>
          <w:p>
            <w:pPr>
              <w:pStyle w:val="Normal"/>
              <w:pBdr/>
              <w:ind w:left="43" w:right="43" w:hanging="0"/>
              <w:jc w:val="right"/>
              <w:rPr>
                <w:color w:val="000000"/>
              </w:rPr>
            </w:pPr>
            <w:r>
              <w:rPr>
                <w:color w:val="000000"/>
              </w:rPr>
              <w:t>0.968</w:t>
            </w:r>
          </w:p>
        </w:tc>
        <w:tc>
          <w:tcPr>
            <w:tcW w:w="849" w:type="dxa"/>
            <w:tcBorders/>
            <w:shd w:fill="auto" w:val="clear"/>
          </w:tcPr>
          <w:p>
            <w:pPr>
              <w:pStyle w:val="Normal"/>
              <w:pBdr/>
              <w:ind w:left="43" w:right="43" w:hanging="0"/>
              <w:jc w:val="right"/>
              <w:rPr>
                <w:color w:val="000000"/>
              </w:rPr>
            </w:pPr>
            <w:r>
              <w:rPr>
                <w:color w:val="000000"/>
              </w:rPr>
              <w:t>2</w:t>
            </w:r>
          </w:p>
        </w:tc>
        <w:tc>
          <w:tcPr>
            <w:tcW w:w="851" w:type="dxa"/>
            <w:tcBorders/>
            <w:shd w:fill="auto" w:val="clear"/>
          </w:tcPr>
          <w:p>
            <w:pPr>
              <w:pStyle w:val="Normal"/>
              <w:pBdr/>
              <w:ind w:left="43" w:right="43" w:hanging="0"/>
              <w:jc w:val="right"/>
              <w:rPr>
                <w:color w:val="000000"/>
              </w:rPr>
            </w:pPr>
            <w:r>
              <w:rPr>
                <w:color w:val="000000"/>
              </w:rPr>
              <w:t>-1407.8</w:t>
            </w:r>
          </w:p>
        </w:tc>
        <w:tc>
          <w:tcPr>
            <w:tcW w:w="851" w:type="dxa"/>
            <w:tcBorders/>
            <w:shd w:fill="auto" w:val="clear"/>
          </w:tcPr>
          <w:p>
            <w:pPr>
              <w:pStyle w:val="Normal"/>
              <w:pBdr/>
              <w:ind w:left="43" w:right="43" w:hanging="0"/>
              <w:jc w:val="right"/>
              <w:rPr>
                <w:color w:val="000000"/>
              </w:rPr>
            </w:pPr>
            <w:r>
              <w:rPr>
                <w:color w:val="000000"/>
              </w:rPr>
              <w:t>7.03</w:t>
            </w:r>
          </w:p>
        </w:tc>
        <w:tc>
          <w:tcPr>
            <w:tcW w:w="851" w:type="dxa"/>
            <w:tcBorders/>
            <w:shd w:fill="auto" w:val="clear"/>
          </w:tcPr>
          <w:p>
            <w:pPr>
              <w:pStyle w:val="Normal"/>
              <w:pBdr/>
              <w:ind w:left="43" w:right="43" w:hanging="0"/>
              <w:jc w:val="right"/>
              <w:rPr>
                <w:color w:val="000000"/>
              </w:rPr>
            </w:pPr>
            <w:r>
              <w:rPr>
                <w:color w:val="000000"/>
              </w:rPr>
              <w:t>0.0298</w:t>
            </w:r>
          </w:p>
        </w:tc>
        <w:tc>
          <w:tcPr>
            <w:tcW w:w="852" w:type="dxa"/>
            <w:tcBorders/>
            <w:shd w:fill="auto" w:val="clear"/>
          </w:tcPr>
          <w:p>
            <w:pPr>
              <w:pStyle w:val="Normal"/>
              <w:pBdr/>
              <w:ind w:left="43" w:right="43" w:hanging="0"/>
              <w:rPr>
                <w:color w:val="000000"/>
              </w:rPr>
            </w:pPr>
            <w:r>
              <w:rPr>
                <w:color w:val="000000"/>
              </w:rPr>
              <w:t>*</w:t>
            </w:r>
          </w:p>
        </w:tc>
      </w:tr>
      <w:tr>
        <w:trPr/>
        <w:tc>
          <w:tcPr>
            <w:tcW w:w="850" w:type="dxa"/>
            <w:tcBorders/>
            <w:shd w:fill="auto" w:val="clear"/>
          </w:tcPr>
          <w:p>
            <w:pPr>
              <w:pStyle w:val="Normal"/>
              <w:pBdr/>
              <w:ind w:left="43" w:right="43" w:hanging="0"/>
              <w:rPr>
                <w:color w:val="000000"/>
              </w:rPr>
            </w:pPr>
            <w:r>
              <w:rPr>
                <w:color w:val="000000"/>
              </w:rPr>
              <w:t>PC4</w:t>
            </w:r>
          </w:p>
        </w:tc>
        <w:tc>
          <w:tcPr>
            <w:tcW w:w="851" w:type="dxa"/>
            <w:tcBorders/>
            <w:shd w:fill="auto" w:val="clear"/>
          </w:tcPr>
          <w:p>
            <w:pPr>
              <w:pStyle w:val="Normal"/>
              <w:pBdr/>
              <w:ind w:left="43" w:right="43" w:hanging="0"/>
              <w:jc w:val="right"/>
              <w:rPr>
                <w:color w:val="000000"/>
              </w:rPr>
            </w:pPr>
            <w:r>
              <w:rPr>
                <w:color w:val="000000"/>
              </w:rPr>
              <w:t>4</w:t>
            </w:r>
          </w:p>
        </w:tc>
        <w:tc>
          <w:tcPr>
            <w:tcW w:w="851" w:type="dxa"/>
            <w:tcBorders/>
            <w:shd w:fill="auto" w:val="clear"/>
          </w:tcPr>
          <w:p>
            <w:pPr>
              <w:pStyle w:val="Normal"/>
              <w:pBdr/>
              <w:ind w:left="43" w:right="43" w:hanging="0"/>
              <w:jc w:val="right"/>
              <w:rPr>
                <w:color w:val="000000"/>
              </w:rPr>
            </w:pPr>
            <w:r>
              <w:rPr>
                <w:color w:val="000000"/>
              </w:rPr>
              <w:t>7</w:t>
            </w:r>
          </w:p>
        </w:tc>
        <w:tc>
          <w:tcPr>
            <w:tcW w:w="851" w:type="dxa"/>
            <w:tcBorders/>
            <w:shd w:fill="auto" w:val="clear"/>
          </w:tcPr>
          <w:p>
            <w:pPr>
              <w:pStyle w:val="Normal"/>
              <w:pBdr/>
              <w:ind w:left="43" w:right="43" w:hanging="0"/>
              <w:jc w:val="right"/>
              <w:rPr>
                <w:color w:val="000000"/>
              </w:rPr>
            </w:pPr>
            <w:r>
              <w:rPr>
                <w:color w:val="000000"/>
              </w:rPr>
              <w:t>2015.7</w:t>
            </w:r>
          </w:p>
        </w:tc>
        <w:tc>
          <w:tcPr>
            <w:tcW w:w="851" w:type="dxa"/>
            <w:tcBorders/>
            <w:shd w:fill="auto" w:val="clear"/>
          </w:tcPr>
          <w:p>
            <w:pPr>
              <w:pStyle w:val="Normal"/>
              <w:pBdr/>
              <w:ind w:left="43" w:right="43" w:hanging="0"/>
              <w:jc w:val="right"/>
              <w:rPr>
                <w:color w:val="000000"/>
              </w:rPr>
            </w:pPr>
            <w:r>
              <w:rPr>
                <w:color w:val="000000"/>
              </w:rPr>
              <w:t>-305.8</w:t>
            </w:r>
          </w:p>
        </w:tc>
        <w:tc>
          <w:tcPr>
            <w:tcW w:w="850" w:type="dxa"/>
            <w:tcBorders/>
            <w:shd w:fill="auto" w:val="clear"/>
          </w:tcPr>
          <w:p>
            <w:pPr>
              <w:pStyle w:val="Normal"/>
              <w:pBdr/>
              <w:ind w:left="43" w:right="43" w:hanging="0"/>
              <w:jc w:val="right"/>
              <w:rPr>
                <w:color w:val="000000"/>
              </w:rPr>
            </w:pPr>
            <w:r>
              <w:rPr>
                <w:color w:val="000000"/>
              </w:rPr>
              <w:t>0.519</w:t>
            </w:r>
          </w:p>
        </w:tc>
        <w:tc>
          <w:tcPr>
            <w:tcW w:w="849" w:type="dxa"/>
            <w:tcBorders/>
            <w:shd w:fill="auto" w:val="clear"/>
          </w:tcPr>
          <w:p>
            <w:pPr>
              <w:pStyle w:val="Normal"/>
              <w:pBdr/>
              <w:ind w:left="43" w:right="43" w:hanging="0"/>
              <w:jc w:val="right"/>
              <w:rPr>
                <w:color w:val="000000"/>
              </w:rPr>
            </w:pPr>
            <w:r>
              <w:rPr>
                <w:color w:val="000000"/>
              </w:rPr>
              <w:t>2</w:t>
            </w:r>
          </w:p>
        </w:tc>
        <w:tc>
          <w:tcPr>
            <w:tcW w:w="851" w:type="dxa"/>
            <w:tcBorders/>
            <w:shd w:fill="auto" w:val="clear"/>
          </w:tcPr>
          <w:p>
            <w:pPr>
              <w:pStyle w:val="Normal"/>
              <w:pBdr/>
              <w:ind w:left="43" w:right="43" w:hanging="0"/>
              <w:jc w:val="right"/>
              <w:rPr>
                <w:color w:val="000000"/>
              </w:rPr>
            </w:pPr>
            <w:r>
              <w:rPr>
                <w:color w:val="000000"/>
              </w:rPr>
              <w:t>-1000.1</w:t>
            </w:r>
          </w:p>
        </w:tc>
        <w:tc>
          <w:tcPr>
            <w:tcW w:w="851" w:type="dxa"/>
            <w:tcBorders/>
            <w:shd w:fill="auto" w:val="clear"/>
          </w:tcPr>
          <w:p>
            <w:pPr>
              <w:pStyle w:val="Normal"/>
              <w:pBdr/>
              <w:ind w:left="43" w:right="43" w:hanging="0"/>
              <w:jc w:val="right"/>
              <w:rPr>
                <w:color w:val="000000"/>
              </w:rPr>
            </w:pPr>
            <w:r>
              <w:rPr>
                <w:color w:val="000000"/>
              </w:rPr>
              <w:t>0.47</w:t>
            </w:r>
          </w:p>
        </w:tc>
        <w:tc>
          <w:tcPr>
            <w:tcW w:w="851" w:type="dxa"/>
            <w:tcBorders/>
            <w:shd w:fill="auto" w:val="clear"/>
          </w:tcPr>
          <w:p>
            <w:pPr>
              <w:pStyle w:val="Normal"/>
              <w:pBdr/>
              <w:ind w:left="43" w:right="43" w:hanging="0"/>
              <w:jc w:val="right"/>
              <w:rPr>
                <w:color w:val="000000"/>
              </w:rPr>
            </w:pPr>
            <w:r>
              <w:rPr>
                <w:color w:val="000000"/>
              </w:rPr>
              <w:t>0.7914</w:t>
            </w:r>
          </w:p>
        </w:tc>
        <w:tc>
          <w:tcPr>
            <w:tcW w:w="852" w:type="dxa"/>
            <w:tcBorders/>
            <w:shd w:fill="auto" w:val="clear"/>
          </w:tcPr>
          <w:p>
            <w:pPr>
              <w:pStyle w:val="Normal"/>
              <w:rPr/>
            </w:pPr>
            <w:r>
              <w:rPr/>
            </w:r>
          </w:p>
        </w:tc>
      </w:tr>
    </w:tbl>
    <w:p>
      <w:pPr>
        <w:pStyle w:val="Normal"/>
        <w:pBdr/>
        <w:rPr>
          <w:color w:val="000000"/>
        </w:rPr>
      </w:pPr>
      <w:r>
        <w:rPr>
          <w:color w:val="000000"/>
        </w:rPr>
        <w:t>[suptab:anova-pooled]</w:t>
      </w:r>
    </w:p>
    <w:p>
      <w:pPr>
        <w:pStyle w:val="Normal"/>
        <w:rPr/>
      </w:pPr>
      <w:r>
        <w:rPr/>
        <w:t xml:space="preserve">Mean SVM classification accuracy per island, over all replicates and cross-validation bins. </w:t>
      </w:r>
      <w:r>
        <w:rPr/>
      </w:r>
      <m:oMath xmlns:m="http://schemas.openxmlformats.org/officeDocument/2006/math">
        <m:r>
          <w:rPr>
            <w:rFonts w:ascii="Cambria Math" w:hAnsi="Cambria Math"/>
          </w:rPr>
          <m:t xml:space="preserve">N</m:t>
        </m:r>
      </m:oMath>
      <w:r>
        <w:rPr/>
        <w:t xml:space="preserve">, number of observations per island; </w:t>
      </w:r>
      <w:r>
        <w:rPr/>
      </w:r>
      <m:oMath xmlns:m="http://schemas.openxmlformats.org/officeDocument/2006/math">
        <m:sSub>
          <m:e>
            <m:r>
              <w:rPr>
                <w:rFonts w:ascii="Cambria Math" w:hAnsi="Cambria Math"/>
              </w:rPr>
              <m:t xml:space="preserve">p</m:t>
            </m:r>
          </m:e>
          <m:sub>
            <m:r>
              <w:rPr>
                <w:rFonts w:ascii="Cambria Math" w:hAnsi="Cambria Math"/>
              </w:rPr>
              <m:t xml:space="preserve">test</m:t>
            </m:r>
          </m:sub>
        </m:sSub>
      </m:oMath>
      <w:r>
        <w:rPr/>
        <w:t xml:space="preserve">, proportion of the data sampled to form the training set; </w:t>
      </w:r>
      <w:r>
        <w:rPr/>
      </w:r>
      <m:oMath xmlns:m="http://schemas.openxmlformats.org/officeDocument/2006/math">
        <m:sSub>
          <m:e>
            <m:r>
              <w:rPr>
                <w:rFonts w:ascii="Cambria Math" w:hAnsi="Cambria Math"/>
              </w:rPr>
              <m:t xml:space="preserve">n</m:t>
            </m:r>
          </m:e>
          <m:sub>
            <m:r>
              <w:rPr>
                <w:rFonts w:ascii="Cambria Math" w:hAnsi="Cambria Math"/>
              </w:rPr>
              <m:t xml:space="preserve">test</m:t>
            </m:r>
          </m:sub>
        </m:sSub>
      </m:oMath>
      <w:r>
        <w:rPr/>
        <w:t xml:space="preserve">, number of observations in the testing set. P-values indicate deviations from the expected null binomial distribution, with </w:t>
      </w:r>
      <w:r>
        <w:rPr/>
      </w:r>
      <m:oMath xmlns:m="http://schemas.openxmlformats.org/officeDocument/2006/math">
        <m:sSub>
          <m:e>
            <m:r>
              <w:rPr>
                <w:rFonts w:ascii="Cambria Math" w:hAnsi="Cambria Math"/>
              </w:rPr>
              <m:t xml:space="preserve">n</m:t>
            </m:r>
          </m:e>
          <m:sub>
            <m:r>
              <w:rPr>
                <w:rFonts w:ascii="Cambria Math" w:hAnsi="Cambria Math"/>
              </w:rPr>
              <m:t xml:space="preserve">test</m:t>
            </m:r>
          </m:sub>
        </m:sSub>
      </m:oMath>
      <w:r>
        <w:rPr/>
        <w:t xml:space="preserve"> events per island and random guess success probability </w:t>
      </w:r>
      <w:r>
        <w:rPr/>
      </w:r>
      <m:oMath xmlns:m="http://schemas.openxmlformats.org/officeDocument/2006/math">
        <m:f>
          <m:fPr>
            <m:type m:val="lin"/>
          </m:fPr>
          <m:num>
            <m:r>
              <w:rPr>
                <w:rFonts w:ascii="Cambria Math" w:hAnsi="Cambria Math"/>
              </w:rPr>
              <m:t xml:space="preserve">1</m:t>
            </m:r>
          </m:num>
          <m:den>
            <m:r>
              <w:rPr>
                <w:rFonts w:ascii="Cambria Math" w:hAnsi="Cambria Math"/>
              </w:rPr>
              <m:t xml:space="preserve">3</m:t>
            </m:r>
          </m:den>
        </m:f>
      </m:oMath>
      <w:r>
        <w:rPr/>
        <w:t>. *, P &lt; 0.05, **, P &lt; 0.01, ***, P &lt; 0.001.</w:t>
      </w:r>
    </w:p>
    <w:tbl>
      <w:tblPr>
        <w:tblStyle w:val="a8"/>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337"/>
        <w:gridCol w:w="1337"/>
        <w:gridCol w:w="1335"/>
        <w:gridCol w:w="1337"/>
        <w:gridCol w:w="1337"/>
        <w:gridCol w:w="1336"/>
        <w:gridCol w:w="1340"/>
      </w:tblGrid>
      <w:tr>
        <w:trPr/>
        <w:tc>
          <w:tcPr>
            <w:tcW w:w="1337" w:type="dxa"/>
            <w:tcBorders/>
            <w:shd w:fill="auto" w:val="clear"/>
          </w:tcPr>
          <w:p>
            <w:pPr>
              <w:pStyle w:val="Normal"/>
              <w:pBdr/>
              <w:ind w:left="43" w:right="43" w:hanging="0"/>
              <w:rPr>
                <w:b/>
                <w:b/>
                <w:color w:val="000000"/>
              </w:rPr>
            </w:pPr>
            <w:r>
              <w:rPr>
                <w:b/>
                <w:color w:val="000000"/>
              </w:rPr>
              <w:t>Island</w:t>
            </w:r>
          </w:p>
        </w:tc>
        <w:tc>
          <w:tcPr>
            <w:tcW w:w="1337" w:type="dxa"/>
            <w:tcBorders/>
            <w:shd w:fill="auto" w:val="clear"/>
          </w:tcPr>
          <w:p>
            <w:pPr>
              <w:pStyle w:val="Normal"/>
              <w:pBdr/>
              <w:ind w:left="43" w:right="43" w:hanging="0"/>
              <w:jc w:val="right"/>
              <w:rPr>
                <w:b/>
                <w:b/>
                <w:color w:val="000000"/>
              </w:rPr>
            </w:pPr>
            <w:r>
              <w:rPr>
                <w:b/>
                <w:color w:val="000000"/>
              </w:rPr>
              <w:t>Accuracy</w:t>
            </w:r>
          </w:p>
        </w:tc>
        <w:tc>
          <w:tcPr>
            <w:tcW w:w="1335"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N</m:t>
              </m:r>
            </m:oMath>
          </w:p>
        </w:tc>
        <w:tc>
          <w:tcPr>
            <w:tcW w:w="1337" w:type="dxa"/>
            <w:tcBorders/>
            <w:shd w:fill="auto" w:val="clear"/>
          </w:tcPr>
          <w:p>
            <w:pPr>
              <w:pStyle w:val="Normal"/>
              <w:pBdr/>
              <w:ind w:left="43" w:right="43" w:hanging="0"/>
              <w:jc w:val="right"/>
              <w:rPr>
                <w:b/>
                <w:b/>
                <w:color w:val="000000"/>
              </w:rPr>
            </w:pPr>
            <w:r>
              <w:rPr/>
            </w:r>
            <m:oMath xmlns:m="http://schemas.openxmlformats.org/officeDocument/2006/math">
              <m:sSub>
                <m:e>
                  <m:r>
                    <w:rPr>
                      <w:rFonts w:ascii="Cambria Math" w:hAnsi="Cambria Math"/>
                    </w:rPr>
                    <m:t xml:space="preserve">p</m:t>
                  </m:r>
                </m:e>
                <m:sub>
                  <m:r>
                    <w:rPr>
                      <w:rFonts w:ascii="Cambria Math" w:hAnsi="Cambria Math"/>
                    </w:rPr>
                    <m:t xml:space="preserve">test</m:t>
                  </m:r>
                </m:sub>
              </m:sSub>
            </m:oMath>
          </w:p>
        </w:tc>
        <w:tc>
          <w:tcPr>
            <w:tcW w:w="1337" w:type="dxa"/>
            <w:tcBorders/>
            <w:shd w:fill="auto" w:val="clear"/>
          </w:tcPr>
          <w:p>
            <w:pPr>
              <w:pStyle w:val="Normal"/>
              <w:pBdr/>
              <w:ind w:left="43" w:right="43" w:hanging="0"/>
              <w:jc w:val="right"/>
              <w:rPr>
                <w:b/>
                <w:b/>
                <w:color w:val="000000"/>
              </w:rPr>
            </w:pPr>
            <w:r>
              <w:rPr/>
            </w:r>
            <m:oMath xmlns:m="http://schemas.openxmlformats.org/officeDocument/2006/math">
              <m:sSub>
                <m:e>
                  <m:r>
                    <w:rPr>
                      <w:rFonts w:ascii="Cambria Math" w:hAnsi="Cambria Math"/>
                    </w:rPr>
                    <m:t xml:space="preserve">n</m:t>
                  </m:r>
                </m:e>
                <m:sub>
                  <m:r>
                    <w:rPr>
                      <w:rFonts w:ascii="Cambria Math" w:hAnsi="Cambria Math"/>
                    </w:rPr>
                    <m:t xml:space="preserve">test</m:t>
                  </m:r>
                </m:sub>
              </m:sSub>
            </m:oMath>
          </w:p>
        </w:tc>
        <w:tc>
          <w:tcPr>
            <w:tcW w:w="1336"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1340" w:type="dxa"/>
            <w:tcBorders/>
            <w:shd w:fill="auto" w:val="clear"/>
          </w:tcPr>
          <w:p>
            <w:pPr>
              <w:pStyle w:val="Normal"/>
              <w:rPr/>
            </w:pPr>
            <w:r>
              <w:rPr/>
            </w:r>
          </w:p>
        </w:tc>
      </w:tr>
      <w:tr>
        <w:trPr/>
        <w:tc>
          <w:tcPr>
            <w:tcW w:w="1337" w:type="dxa"/>
            <w:tcBorders/>
            <w:shd w:fill="auto" w:val="clear"/>
          </w:tcPr>
          <w:p>
            <w:pPr>
              <w:pStyle w:val="Normal"/>
              <w:pBdr/>
              <w:ind w:left="43" w:right="43" w:hanging="0"/>
              <w:rPr>
                <w:color w:val="000000"/>
              </w:rPr>
            </w:pPr>
            <w:r>
              <w:rPr>
                <w:color w:val="000000"/>
              </w:rPr>
              <w:t>Abaco</w:t>
            </w:r>
          </w:p>
        </w:tc>
        <w:tc>
          <w:tcPr>
            <w:tcW w:w="1337" w:type="dxa"/>
            <w:tcBorders/>
            <w:shd w:fill="auto" w:val="clear"/>
          </w:tcPr>
          <w:p>
            <w:pPr>
              <w:pStyle w:val="Normal"/>
              <w:pBdr/>
              <w:ind w:left="43" w:right="43" w:hanging="0"/>
              <w:jc w:val="right"/>
              <w:rPr>
                <w:color w:val="000000"/>
              </w:rPr>
            </w:pPr>
            <w:r>
              <w:rPr>
                <w:color w:val="000000"/>
              </w:rPr>
              <w:t>0.612</w:t>
            </w:r>
          </w:p>
        </w:tc>
        <w:tc>
          <w:tcPr>
            <w:tcW w:w="1335" w:type="dxa"/>
            <w:tcBorders/>
            <w:shd w:fill="auto" w:val="clear"/>
          </w:tcPr>
          <w:p>
            <w:pPr>
              <w:pStyle w:val="Normal"/>
              <w:pBdr/>
              <w:ind w:left="43" w:right="43" w:hanging="0"/>
              <w:jc w:val="right"/>
              <w:rPr>
                <w:color w:val="000000"/>
              </w:rPr>
            </w:pPr>
            <w:r>
              <w:rPr>
                <w:color w:val="000000"/>
              </w:rPr>
              <w:t>86</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17</w:t>
            </w:r>
          </w:p>
        </w:tc>
        <w:tc>
          <w:tcPr>
            <w:tcW w:w="1336" w:type="dxa"/>
            <w:tcBorders/>
            <w:shd w:fill="auto" w:val="clear"/>
          </w:tcPr>
          <w:p>
            <w:pPr>
              <w:pStyle w:val="Normal"/>
              <w:pBdr/>
              <w:ind w:left="43" w:right="43" w:hanging="0"/>
              <w:jc w:val="right"/>
              <w:rPr>
                <w:color w:val="000000"/>
              </w:rPr>
            </w:pPr>
            <w:r>
              <w:rPr>
                <w:color w:val="000000"/>
              </w:rPr>
              <w:t>0.0080</w:t>
            </w:r>
          </w:p>
        </w:tc>
        <w:tc>
          <w:tcPr>
            <w:tcW w:w="1340" w:type="dxa"/>
            <w:tcBorders/>
            <w:shd w:fill="auto" w:val="clear"/>
          </w:tcPr>
          <w:p>
            <w:pPr>
              <w:pStyle w:val="Normal"/>
              <w:pBdr/>
              <w:ind w:left="43" w:right="43" w:hanging="0"/>
              <w:rPr>
                <w:color w:val="000000"/>
              </w:rPr>
            </w:pPr>
            <w:r>
              <w:rPr>
                <w:color w:val="000000"/>
              </w:rPr>
              <w:t>**</w:t>
            </w:r>
          </w:p>
        </w:tc>
      </w:tr>
      <w:tr>
        <w:trPr/>
        <w:tc>
          <w:tcPr>
            <w:tcW w:w="1337" w:type="dxa"/>
            <w:tcBorders/>
            <w:shd w:fill="auto" w:val="clear"/>
          </w:tcPr>
          <w:p>
            <w:pPr>
              <w:pStyle w:val="Normal"/>
              <w:pBdr/>
              <w:ind w:left="43" w:right="43" w:hanging="0"/>
              <w:rPr>
                <w:color w:val="000000"/>
              </w:rPr>
            </w:pPr>
            <w:r>
              <w:rPr>
                <w:color w:val="000000"/>
              </w:rPr>
              <w:t>Bimini</w:t>
            </w:r>
          </w:p>
        </w:tc>
        <w:tc>
          <w:tcPr>
            <w:tcW w:w="1337" w:type="dxa"/>
            <w:tcBorders/>
            <w:shd w:fill="auto" w:val="clear"/>
          </w:tcPr>
          <w:p>
            <w:pPr>
              <w:pStyle w:val="Normal"/>
              <w:pBdr/>
              <w:ind w:left="43" w:right="43" w:hanging="0"/>
              <w:jc w:val="right"/>
              <w:rPr>
                <w:color w:val="000000"/>
              </w:rPr>
            </w:pPr>
            <w:r>
              <w:rPr>
                <w:color w:val="000000"/>
              </w:rPr>
              <w:t>0.547</w:t>
            </w:r>
          </w:p>
        </w:tc>
        <w:tc>
          <w:tcPr>
            <w:tcW w:w="1335" w:type="dxa"/>
            <w:tcBorders/>
            <w:shd w:fill="auto" w:val="clear"/>
          </w:tcPr>
          <w:p>
            <w:pPr>
              <w:pStyle w:val="Normal"/>
              <w:pBdr/>
              <w:ind w:left="43" w:right="43" w:hanging="0"/>
              <w:jc w:val="right"/>
              <w:rPr>
                <w:color w:val="000000"/>
              </w:rPr>
            </w:pPr>
            <w:r>
              <w:rPr>
                <w:color w:val="000000"/>
              </w:rPr>
              <w:t>67</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13</w:t>
            </w:r>
          </w:p>
        </w:tc>
        <w:tc>
          <w:tcPr>
            <w:tcW w:w="1336" w:type="dxa"/>
            <w:tcBorders/>
            <w:shd w:fill="auto" w:val="clear"/>
          </w:tcPr>
          <w:p>
            <w:pPr>
              <w:pStyle w:val="Normal"/>
              <w:pBdr/>
              <w:ind w:left="43" w:right="43" w:hanging="0"/>
              <w:jc w:val="right"/>
              <w:rPr>
                <w:color w:val="000000"/>
              </w:rPr>
            </w:pPr>
            <w:r>
              <w:rPr>
                <w:color w:val="000000"/>
              </w:rPr>
              <w:t>0.0347</w:t>
            </w:r>
          </w:p>
        </w:tc>
        <w:tc>
          <w:tcPr>
            <w:tcW w:w="1340" w:type="dxa"/>
            <w:tcBorders/>
            <w:shd w:fill="auto" w:val="clear"/>
          </w:tcPr>
          <w:p>
            <w:pPr>
              <w:pStyle w:val="Normal"/>
              <w:pBdr/>
              <w:ind w:left="43" w:right="43" w:hanging="0"/>
              <w:rPr>
                <w:color w:val="000000"/>
              </w:rPr>
            </w:pPr>
            <w:r>
              <w:rPr>
                <w:color w:val="000000"/>
              </w:rPr>
              <w:t>*</w:t>
            </w:r>
          </w:p>
        </w:tc>
      </w:tr>
      <w:tr>
        <w:trPr/>
        <w:tc>
          <w:tcPr>
            <w:tcW w:w="1337" w:type="dxa"/>
            <w:tcBorders/>
            <w:shd w:fill="auto" w:val="clear"/>
          </w:tcPr>
          <w:p>
            <w:pPr>
              <w:pStyle w:val="Normal"/>
              <w:pBdr/>
              <w:ind w:left="43" w:right="43" w:hanging="0"/>
              <w:rPr>
                <w:color w:val="000000"/>
              </w:rPr>
            </w:pPr>
            <w:r>
              <w:rPr>
                <w:color w:val="000000"/>
              </w:rPr>
              <w:t>Cayman Brac</w:t>
            </w:r>
          </w:p>
        </w:tc>
        <w:tc>
          <w:tcPr>
            <w:tcW w:w="1337" w:type="dxa"/>
            <w:tcBorders/>
            <w:shd w:fill="auto" w:val="clear"/>
          </w:tcPr>
          <w:p>
            <w:pPr>
              <w:pStyle w:val="Normal"/>
              <w:pBdr/>
              <w:ind w:left="43" w:right="43" w:hanging="0"/>
              <w:jc w:val="right"/>
              <w:rPr>
                <w:color w:val="000000"/>
              </w:rPr>
            </w:pPr>
            <w:r>
              <w:rPr>
                <w:color w:val="000000"/>
              </w:rPr>
              <w:t>0.721</w:t>
            </w:r>
          </w:p>
        </w:tc>
        <w:tc>
          <w:tcPr>
            <w:tcW w:w="1335" w:type="dxa"/>
            <w:tcBorders/>
            <w:shd w:fill="auto" w:val="clear"/>
          </w:tcPr>
          <w:p>
            <w:pPr>
              <w:pStyle w:val="Normal"/>
              <w:pBdr/>
              <w:ind w:left="43" w:right="43" w:hanging="0"/>
              <w:jc w:val="right"/>
              <w:rPr>
                <w:color w:val="000000"/>
              </w:rPr>
            </w:pPr>
            <w:r>
              <w:rPr>
                <w:color w:val="000000"/>
              </w:rPr>
              <w:t>50</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10</w:t>
            </w:r>
          </w:p>
        </w:tc>
        <w:tc>
          <w:tcPr>
            <w:tcW w:w="1336" w:type="dxa"/>
            <w:tcBorders/>
            <w:shd w:fill="auto" w:val="clear"/>
          </w:tcPr>
          <w:p>
            <w:pPr>
              <w:pStyle w:val="Normal"/>
              <w:pBdr/>
              <w:ind w:left="43" w:right="43" w:hanging="0"/>
              <w:jc w:val="right"/>
              <w:rPr>
                <w:color w:val="000000"/>
              </w:rPr>
            </w:pPr>
            <w:r>
              <w:rPr>
                <w:color w:val="000000"/>
              </w:rPr>
              <w:t>0.0034</w:t>
            </w:r>
          </w:p>
        </w:tc>
        <w:tc>
          <w:tcPr>
            <w:tcW w:w="1340" w:type="dxa"/>
            <w:tcBorders/>
            <w:shd w:fill="auto" w:val="clear"/>
          </w:tcPr>
          <w:p>
            <w:pPr>
              <w:pStyle w:val="Normal"/>
              <w:pBdr/>
              <w:ind w:left="43" w:right="43" w:hanging="0"/>
              <w:rPr>
                <w:color w:val="000000"/>
              </w:rPr>
            </w:pPr>
            <w:r>
              <w:rPr>
                <w:color w:val="000000"/>
              </w:rPr>
              <w:t>**</w:t>
            </w:r>
          </w:p>
        </w:tc>
      </w:tr>
      <w:tr>
        <w:trPr/>
        <w:tc>
          <w:tcPr>
            <w:tcW w:w="1337" w:type="dxa"/>
            <w:tcBorders/>
            <w:shd w:fill="auto" w:val="clear"/>
          </w:tcPr>
          <w:p>
            <w:pPr>
              <w:pStyle w:val="Normal"/>
              <w:pBdr/>
              <w:ind w:left="43" w:right="43" w:hanging="0"/>
              <w:rPr>
                <w:color w:val="000000"/>
              </w:rPr>
            </w:pPr>
            <w:r>
              <w:rPr>
                <w:color w:val="000000"/>
              </w:rPr>
              <w:t>Eleuthera</w:t>
            </w:r>
          </w:p>
        </w:tc>
        <w:tc>
          <w:tcPr>
            <w:tcW w:w="1337" w:type="dxa"/>
            <w:tcBorders/>
            <w:shd w:fill="auto" w:val="clear"/>
          </w:tcPr>
          <w:p>
            <w:pPr>
              <w:pStyle w:val="Normal"/>
              <w:pBdr/>
              <w:ind w:left="43" w:right="43" w:hanging="0"/>
              <w:jc w:val="right"/>
              <w:rPr>
                <w:color w:val="000000"/>
              </w:rPr>
            </w:pPr>
            <w:r>
              <w:rPr>
                <w:color w:val="000000"/>
              </w:rPr>
              <w:t>0.437</w:t>
            </w:r>
          </w:p>
        </w:tc>
        <w:tc>
          <w:tcPr>
            <w:tcW w:w="1335" w:type="dxa"/>
            <w:tcBorders/>
            <w:shd w:fill="auto" w:val="clear"/>
          </w:tcPr>
          <w:p>
            <w:pPr>
              <w:pStyle w:val="Normal"/>
              <w:pBdr/>
              <w:ind w:left="43" w:right="43" w:hanging="0"/>
              <w:jc w:val="right"/>
              <w:rPr>
                <w:color w:val="000000"/>
              </w:rPr>
            </w:pPr>
            <w:r>
              <w:rPr>
                <w:color w:val="000000"/>
              </w:rPr>
              <w:t>56</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11</w:t>
            </w:r>
          </w:p>
        </w:tc>
        <w:tc>
          <w:tcPr>
            <w:tcW w:w="1336" w:type="dxa"/>
            <w:tcBorders/>
            <w:shd w:fill="auto" w:val="clear"/>
          </w:tcPr>
          <w:p>
            <w:pPr>
              <w:pStyle w:val="Normal"/>
              <w:pBdr/>
              <w:ind w:left="43" w:right="43" w:hanging="0"/>
              <w:jc w:val="right"/>
              <w:rPr>
                <w:color w:val="000000"/>
              </w:rPr>
            </w:pPr>
            <w:r>
              <w:rPr>
                <w:color w:val="000000"/>
              </w:rPr>
              <w:t>0.2890</w:t>
            </w:r>
          </w:p>
        </w:tc>
        <w:tc>
          <w:tcPr>
            <w:tcW w:w="1340" w:type="dxa"/>
            <w:tcBorders/>
            <w:shd w:fill="auto" w:val="clear"/>
          </w:tcPr>
          <w:p>
            <w:pPr>
              <w:pStyle w:val="Normal"/>
              <w:rPr/>
            </w:pPr>
            <w:r>
              <w:rPr/>
            </w:r>
          </w:p>
        </w:tc>
      </w:tr>
      <w:tr>
        <w:trPr/>
        <w:tc>
          <w:tcPr>
            <w:tcW w:w="1337" w:type="dxa"/>
            <w:tcBorders/>
            <w:shd w:fill="auto" w:val="clear"/>
          </w:tcPr>
          <w:p>
            <w:pPr>
              <w:pStyle w:val="Normal"/>
              <w:pBdr/>
              <w:ind w:left="43" w:right="43" w:hanging="0"/>
              <w:rPr>
                <w:color w:val="000000"/>
              </w:rPr>
            </w:pPr>
            <w:r>
              <w:rPr>
                <w:color w:val="000000"/>
              </w:rPr>
              <w:t>Little Cayman</w:t>
            </w:r>
          </w:p>
        </w:tc>
        <w:tc>
          <w:tcPr>
            <w:tcW w:w="1337" w:type="dxa"/>
            <w:tcBorders/>
            <w:shd w:fill="auto" w:val="clear"/>
          </w:tcPr>
          <w:p>
            <w:pPr>
              <w:pStyle w:val="Normal"/>
              <w:pBdr/>
              <w:ind w:left="43" w:right="43" w:hanging="0"/>
              <w:jc w:val="right"/>
              <w:rPr>
                <w:color w:val="000000"/>
              </w:rPr>
            </w:pPr>
            <w:r>
              <w:rPr>
                <w:color w:val="000000"/>
              </w:rPr>
              <w:t>0.734</w:t>
            </w:r>
          </w:p>
        </w:tc>
        <w:tc>
          <w:tcPr>
            <w:tcW w:w="1335" w:type="dxa"/>
            <w:tcBorders/>
            <w:shd w:fill="auto" w:val="clear"/>
          </w:tcPr>
          <w:p>
            <w:pPr>
              <w:pStyle w:val="Normal"/>
              <w:pBdr/>
              <w:ind w:left="43" w:right="43" w:hanging="0"/>
              <w:jc w:val="right"/>
              <w:rPr>
                <w:color w:val="000000"/>
              </w:rPr>
            </w:pPr>
            <w:r>
              <w:rPr>
                <w:color w:val="000000"/>
              </w:rPr>
              <w:t>45</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9</w:t>
            </w:r>
          </w:p>
        </w:tc>
        <w:tc>
          <w:tcPr>
            <w:tcW w:w="1336" w:type="dxa"/>
            <w:tcBorders/>
            <w:shd w:fill="auto" w:val="clear"/>
          </w:tcPr>
          <w:p>
            <w:pPr>
              <w:pStyle w:val="Normal"/>
              <w:pBdr/>
              <w:ind w:left="43" w:right="43" w:hanging="0"/>
              <w:jc w:val="right"/>
              <w:rPr>
                <w:color w:val="000000"/>
              </w:rPr>
            </w:pPr>
            <w:r>
              <w:rPr>
                <w:color w:val="000000"/>
              </w:rPr>
              <w:t>0.0083</w:t>
            </w:r>
          </w:p>
        </w:tc>
        <w:tc>
          <w:tcPr>
            <w:tcW w:w="1340" w:type="dxa"/>
            <w:tcBorders/>
            <w:shd w:fill="auto" w:val="clear"/>
          </w:tcPr>
          <w:p>
            <w:pPr>
              <w:pStyle w:val="Normal"/>
              <w:pBdr/>
              <w:ind w:left="43" w:right="43" w:hanging="0"/>
              <w:rPr>
                <w:color w:val="000000"/>
              </w:rPr>
            </w:pPr>
            <w:r>
              <w:rPr>
                <w:color w:val="000000"/>
              </w:rPr>
              <w:t>**</w:t>
            </w:r>
          </w:p>
        </w:tc>
      </w:tr>
      <w:tr>
        <w:trPr/>
        <w:tc>
          <w:tcPr>
            <w:tcW w:w="1337" w:type="dxa"/>
            <w:tcBorders/>
            <w:shd w:fill="auto" w:val="clear"/>
          </w:tcPr>
          <w:p>
            <w:pPr>
              <w:pStyle w:val="Normal"/>
              <w:pBdr/>
              <w:ind w:left="43" w:right="43" w:hanging="0"/>
              <w:rPr>
                <w:color w:val="000000"/>
              </w:rPr>
            </w:pPr>
            <w:r>
              <w:rPr>
                <w:color w:val="000000"/>
              </w:rPr>
              <w:t>Long Island</w:t>
            </w:r>
          </w:p>
        </w:tc>
        <w:tc>
          <w:tcPr>
            <w:tcW w:w="1337" w:type="dxa"/>
            <w:tcBorders/>
            <w:shd w:fill="auto" w:val="clear"/>
          </w:tcPr>
          <w:p>
            <w:pPr>
              <w:pStyle w:val="Normal"/>
              <w:pBdr/>
              <w:ind w:left="43" w:right="43" w:hanging="0"/>
              <w:jc w:val="right"/>
              <w:rPr>
                <w:color w:val="000000"/>
              </w:rPr>
            </w:pPr>
            <w:r>
              <w:rPr>
                <w:color w:val="000000"/>
              </w:rPr>
              <w:t>0.651</w:t>
            </w:r>
          </w:p>
        </w:tc>
        <w:tc>
          <w:tcPr>
            <w:tcW w:w="1335" w:type="dxa"/>
            <w:tcBorders/>
            <w:shd w:fill="auto" w:val="clear"/>
          </w:tcPr>
          <w:p>
            <w:pPr>
              <w:pStyle w:val="Normal"/>
              <w:pBdr/>
              <w:ind w:left="43" w:right="43" w:hanging="0"/>
              <w:jc w:val="right"/>
              <w:rPr>
                <w:color w:val="000000"/>
              </w:rPr>
            </w:pPr>
            <w:r>
              <w:rPr>
                <w:color w:val="000000"/>
              </w:rPr>
              <w:t>53</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10</w:t>
            </w:r>
          </w:p>
        </w:tc>
        <w:tc>
          <w:tcPr>
            <w:tcW w:w="1336" w:type="dxa"/>
            <w:tcBorders/>
            <w:shd w:fill="auto" w:val="clear"/>
          </w:tcPr>
          <w:p>
            <w:pPr>
              <w:pStyle w:val="Normal"/>
              <w:pBdr/>
              <w:ind w:left="43" w:right="43" w:hanging="0"/>
              <w:jc w:val="right"/>
              <w:rPr>
                <w:color w:val="000000"/>
              </w:rPr>
            </w:pPr>
            <w:r>
              <w:rPr>
                <w:color w:val="000000"/>
              </w:rPr>
              <w:t>0.0197</w:t>
            </w:r>
          </w:p>
        </w:tc>
        <w:tc>
          <w:tcPr>
            <w:tcW w:w="1340" w:type="dxa"/>
            <w:tcBorders/>
            <w:shd w:fill="auto" w:val="clear"/>
          </w:tcPr>
          <w:p>
            <w:pPr>
              <w:pStyle w:val="Normal"/>
              <w:pBdr/>
              <w:ind w:left="43" w:right="43" w:hanging="0"/>
              <w:rPr>
                <w:color w:val="000000"/>
              </w:rPr>
            </w:pPr>
            <w:r>
              <w:rPr>
                <w:color w:val="000000"/>
              </w:rPr>
              <w:t>*</w:t>
            </w:r>
          </w:p>
        </w:tc>
      </w:tr>
      <w:tr>
        <w:trPr/>
        <w:tc>
          <w:tcPr>
            <w:tcW w:w="1337" w:type="dxa"/>
            <w:tcBorders/>
            <w:shd w:fill="auto" w:val="clear"/>
          </w:tcPr>
          <w:p>
            <w:pPr>
              <w:pStyle w:val="Normal"/>
              <w:pBdr/>
              <w:ind w:left="43" w:right="43" w:hanging="0"/>
              <w:rPr>
                <w:color w:val="000000"/>
              </w:rPr>
            </w:pPr>
            <w:r>
              <w:rPr>
                <w:color w:val="000000"/>
              </w:rPr>
              <w:t>North Andros</w:t>
            </w:r>
          </w:p>
        </w:tc>
        <w:tc>
          <w:tcPr>
            <w:tcW w:w="1337" w:type="dxa"/>
            <w:tcBorders/>
            <w:shd w:fill="auto" w:val="clear"/>
          </w:tcPr>
          <w:p>
            <w:pPr>
              <w:pStyle w:val="Normal"/>
              <w:pBdr/>
              <w:ind w:left="43" w:right="43" w:hanging="0"/>
              <w:jc w:val="right"/>
              <w:rPr>
                <w:color w:val="000000"/>
              </w:rPr>
            </w:pPr>
            <w:r>
              <w:rPr>
                <w:color w:val="000000"/>
              </w:rPr>
              <w:t>0.453</w:t>
            </w:r>
          </w:p>
        </w:tc>
        <w:tc>
          <w:tcPr>
            <w:tcW w:w="1335" w:type="dxa"/>
            <w:tcBorders/>
            <w:shd w:fill="auto" w:val="clear"/>
          </w:tcPr>
          <w:p>
            <w:pPr>
              <w:pStyle w:val="Normal"/>
              <w:pBdr/>
              <w:ind w:left="43" w:right="43" w:hanging="0"/>
              <w:jc w:val="right"/>
              <w:rPr>
                <w:color w:val="000000"/>
              </w:rPr>
            </w:pPr>
            <w:r>
              <w:rPr>
                <w:color w:val="000000"/>
              </w:rPr>
              <w:t>28</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5</w:t>
            </w:r>
          </w:p>
        </w:tc>
        <w:tc>
          <w:tcPr>
            <w:tcW w:w="1336" w:type="dxa"/>
            <w:tcBorders/>
            <w:shd w:fill="auto" w:val="clear"/>
          </w:tcPr>
          <w:p>
            <w:pPr>
              <w:pStyle w:val="Normal"/>
              <w:pBdr/>
              <w:ind w:left="43" w:right="43" w:hanging="0"/>
              <w:jc w:val="right"/>
              <w:rPr>
                <w:color w:val="000000"/>
              </w:rPr>
            </w:pPr>
            <w:r>
              <w:rPr>
                <w:color w:val="000000"/>
              </w:rPr>
              <w:t>0.2099</w:t>
            </w:r>
          </w:p>
        </w:tc>
        <w:tc>
          <w:tcPr>
            <w:tcW w:w="1340" w:type="dxa"/>
            <w:tcBorders/>
            <w:shd w:fill="auto" w:val="clear"/>
          </w:tcPr>
          <w:p>
            <w:pPr>
              <w:pStyle w:val="Normal"/>
              <w:rPr/>
            </w:pPr>
            <w:r>
              <w:rPr/>
            </w:r>
          </w:p>
        </w:tc>
      </w:tr>
      <w:tr>
        <w:trPr/>
        <w:tc>
          <w:tcPr>
            <w:tcW w:w="1337" w:type="dxa"/>
            <w:tcBorders/>
            <w:shd w:fill="auto" w:val="clear"/>
          </w:tcPr>
          <w:p>
            <w:pPr>
              <w:pStyle w:val="Normal"/>
              <w:pBdr/>
              <w:ind w:left="43" w:right="43" w:hanging="0"/>
              <w:rPr>
                <w:color w:val="000000"/>
              </w:rPr>
            </w:pPr>
            <w:r>
              <w:rPr>
                <w:color w:val="000000"/>
              </w:rPr>
              <w:t>Ragged Island</w:t>
            </w:r>
          </w:p>
        </w:tc>
        <w:tc>
          <w:tcPr>
            <w:tcW w:w="1337" w:type="dxa"/>
            <w:tcBorders/>
            <w:shd w:fill="auto" w:val="clear"/>
          </w:tcPr>
          <w:p>
            <w:pPr>
              <w:pStyle w:val="Normal"/>
              <w:pBdr/>
              <w:ind w:left="43" w:right="43" w:hanging="0"/>
              <w:jc w:val="right"/>
              <w:rPr>
                <w:color w:val="000000"/>
              </w:rPr>
            </w:pPr>
            <w:r>
              <w:rPr>
                <w:color w:val="000000"/>
              </w:rPr>
              <w:t>0.364</w:t>
            </w:r>
          </w:p>
        </w:tc>
        <w:tc>
          <w:tcPr>
            <w:tcW w:w="1335" w:type="dxa"/>
            <w:tcBorders/>
            <w:shd w:fill="auto" w:val="clear"/>
          </w:tcPr>
          <w:p>
            <w:pPr>
              <w:pStyle w:val="Normal"/>
              <w:pBdr/>
              <w:ind w:left="43" w:right="43" w:hanging="0"/>
              <w:jc w:val="right"/>
              <w:rPr>
                <w:color w:val="000000"/>
              </w:rPr>
            </w:pPr>
            <w:r>
              <w:rPr>
                <w:color w:val="000000"/>
              </w:rPr>
              <w:t>50</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10</w:t>
            </w:r>
          </w:p>
        </w:tc>
        <w:tc>
          <w:tcPr>
            <w:tcW w:w="1336" w:type="dxa"/>
            <w:tcBorders/>
            <w:shd w:fill="auto" w:val="clear"/>
          </w:tcPr>
          <w:p>
            <w:pPr>
              <w:pStyle w:val="Normal"/>
              <w:pBdr/>
              <w:ind w:left="43" w:right="43" w:hanging="0"/>
              <w:jc w:val="right"/>
              <w:rPr>
                <w:color w:val="000000"/>
              </w:rPr>
            </w:pPr>
            <w:r>
              <w:rPr>
                <w:color w:val="000000"/>
              </w:rPr>
              <w:t>0.4407</w:t>
            </w:r>
          </w:p>
        </w:tc>
        <w:tc>
          <w:tcPr>
            <w:tcW w:w="1340" w:type="dxa"/>
            <w:tcBorders/>
            <w:shd w:fill="auto" w:val="clear"/>
          </w:tcPr>
          <w:p>
            <w:pPr>
              <w:pStyle w:val="Normal"/>
              <w:rPr/>
            </w:pPr>
            <w:r>
              <w:rPr/>
            </w:r>
          </w:p>
        </w:tc>
      </w:tr>
      <w:tr>
        <w:trPr/>
        <w:tc>
          <w:tcPr>
            <w:tcW w:w="1337" w:type="dxa"/>
            <w:tcBorders/>
            <w:shd w:fill="auto" w:val="clear"/>
          </w:tcPr>
          <w:p>
            <w:pPr>
              <w:pStyle w:val="Normal"/>
              <w:pBdr/>
              <w:ind w:left="43" w:right="43" w:hanging="0"/>
              <w:rPr>
                <w:color w:val="000000"/>
              </w:rPr>
            </w:pPr>
            <w:r>
              <w:rPr>
                <w:color w:val="000000"/>
              </w:rPr>
              <w:t>South Andros</w:t>
            </w:r>
          </w:p>
        </w:tc>
        <w:tc>
          <w:tcPr>
            <w:tcW w:w="1337" w:type="dxa"/>
            <w:tcBorders/>
            <w:shd w:fill="auto" w:val="clear"/>
          </w:tcPr>
          <w:p>
            <w:pPr>
              <w:pStyle w:val="Normal"/>
              <w:pBdr/>
              <w:ind w:left="43" w:right="43" w:hanging="0"/>
              <w:jc w:val="right"/>
              <w:rPr>
                <w:color w:val="000000"/>
              </w:rPr>
            </w:pPr>
            <w:r>
              <w:rPr>
                <w:color w:val="000000"/>
              </w:rPr>
              <w:t>0.600</w:t>
            </w:r>
          </w:p>
        </w:tc>
        <w:tc>
          <w:tcPr>
            <w:tcW w:w="1335" w:type="dxa"/>
            <w:tcBorders/>
            <w:shd w:fill="auto" w:val="clear"/>
          </w:tcPr>
          <w:p>
            <w:pPr>
              <w:pStyle w:val="Normal"/>
              <w:pBdr/>
              <w:ind w:left="43" w:right="43" w:hanging="0"/>
              <w:jc w:val="right"/>
              <w:rPr>
                <w:color w:val="000000"/>
              </w:rPr>
            </w:pPr>
            <w:r>
              <w:rPr>
                <w:color w:val="000000"/>
              </w:rPr>
              <w:t>31</w:t>
            </w:r>
          </w:p>
        </w:tc>
        <w:tc>
          <w:tcPr>
            <w:tcW w:w="1337" w:type="dxa"/>
            <w:tcBorders/>
            <w:shd w:fill="auto" w:val="clear"/>
          </w:tcPr>
          <w:p>
            <w:pPr>
              <w:pStyle w:val="Normal"/>
              <w:pBdr/>
              <w:ind w:left="43" w:right="43" w:hanging="0"/>
              <w:jc w:val="right"/>
              <w:rPr>
                <w:color w:val="000000"/>
              </w:rPr>
            </w:pPr>
            <w:r>
              <w:rPr>
                <w:color w:val="000000"/>
              </w:rPr>
              <w:t>0.2</w:t>
            </w:r>
          </w:p>
        </w:tc>
        <w:tc>
          <w:tcPr>
            <w:tcW w:w="1337" w:type="dxa"/>
            <w:tcBorders/>
            <w:shd w:fill="auto" w:val="clear"/>
          </w:tcPr>
          <w:p>
            <w:pPr>
              <w:pStyle w:val="Normal"/>
              <w:pBdr/>
              <w:ind w:left="43" w:right="43" w:hanging="0"/>
              <w:jc w:val="right"/>
              <w:rPr>
                <w:color w:val="000000"/>
              </w:rPr>
            </w:pPr>
            <w:r>
              <w:rPr>
                <w:color w:val="000000"/>
              </w:rPr>
              <w:t>6</w:t>
            </w:r>
          </w:p>
        </w:tc>
        <w:tc>
          <w:tcPr>
            <w:tcW w:w="1336" w:type="dxa"/>
            <w:tcBorders/>
            <w:shd w:fill="auto" w:val="clear"/>
          </w:tcPr>
          <w:p>
            <w:pPr>
              <w:pStyle w:val="Normal"/>
              <w:pBdr/>
              <w:ind w:left="43" w:right="43" w:hanging="0"/>
              <w:jc w:val="right"/>
              <w:rPr>
                <w:color w:val="000000"/>
              </w:rPr>
            </w:pPr>
            <w:r>
              <w:rPr>
                <w:color w:val="000000"/>
              </w:rPr>
              <w:t>0.1001</w:t>
            </w:r>
          </w:p>
        </w:tc>
        <w:tc>
          <w:tcPr>
            <w:tcW w:w="1340" w:type="dxa"/>
            <w:tcBorders/>
            <w:shd w:fill="auto" w:val="clear"/>
          </w:tcPr>
          <w:p>
            <w:pPr>
              <w:pStyle w:val="Normal"/>
              <w:rPr/>
            </w:pPr>
            <w:r>
              <w:rPr/>
            </w:r>
          </w:p>
        </w:tc>
      </w:tr>
    </w:tbl>
    <w:p>
      <w:pPr>
        <w:pStyle w:val="Normal"/>
        <w:pBdr/>
        <w:rPr>
          <w:color w:val="000000"/>
        </w:rPr>
      </w:pPr>
      <w:r>
        <w:rPr>
          <w:color w:val="000000"/>
        </w:rPr>
        <w:t>[suptab:classif-svm-pca]</w:t>
      </w:r>
    </w:p>
    <w:p>
      <w:pPr>
        <w:pStyle w:val="Normal"/>
        <w:rPr/>
      </w:pPr>
      <w:r>
        <w:rPr/>
        <w:t>Results of nonparametric Kruskal-Wallis tests performed on each variable on each island where deviations from normality were detected.</w:t>
      </w:r>
    </w:p>
    <w:tbl>
      <w:tblPr>
        <w:tblStyle w:val="a9"/>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559"/>
        <w:gridCol w:w="1560"/>
        <w:gridCol w:w="1561"/>
        <w:gridCol w:w="1560"/>
        <w:gridCol w:w="1560"/>
        <w:gridCol w:w="1559"/>
      </w:tblGrid>
      <w:tr>
        <w:trPr/>
        <w:tc>
          <w:tcPr>
            <w:tcW w:w="1559" w:type="dxa"/>
            <w:tcBorders/>
            <w:shd w:fill="auto" w:val="clear"/>
          </w:tcPr>
          <w:p>
            <w:pPr>
              <w:pStyle w:val="Normal"/>
              <w:pBdr/>
              <w:ind w:left="43" w:right="43" w:hanging="0"/>
              <w:rPr>
                <w:b/>
                <w:b/>
                <w:color w:val="000000"/>
              </w:rPr>
            </w:pPr>
            <w:r>
              <w:rPr>
                <w:b/>
                <w:color w:val="000000"/>
              </w:rPr>
              <w:t>Island</w:t>
            </w:r>
          </w:p>
        </w:tc>
        <w:tc>
          <w:tcPr>
            <w:tcW w:w="1560" w:type="dxa"/>
            <w:tcBorders/>
            <w:shd w:fill="auto" w:val="clear"/>
          </w:tcPr>
          <w:p>
            <w:pPr>
              <w:pStyle w:val="Normal"/>
              <w:pBdr/>
              <w:ind w:left="43" w:right="43" w:hanging="0"/>
              <w:rPr>
                <w:b/>
                <w:b/>
                <w:color w:val="000000"/>
              </w:rPr>
            </w:pPr>
            <w:r>
              <w:rPr>
                <w:b/>
                <w:color w:val="000000"/>
              </w:rPr>
              <w:t>Variable</w:t>
            </w:r>
          </w:p>
        </w:tc>
        <w:tc>
          <w:tcPr>
            <w:tcW w:w="1561" w:type="dxa"/>
            <w:tcBorders/>
            <w:shd w:fill="auto" w:val="clear"/>
          </w:tcPr>
          <w:p>
            <w:pPr>
              <w:pStyle w:val="Normal"/>
              <w:pBdr/>
              <w:ind w:left="43" w:right="43" w:hanging="0"/>
              <w:jc w:val="right"/>
              <w:rPr>
                <w:b/>
                <w:b/>
                <w:color w:val="000000"/>
              </w:rPr>
            </w:pPr>
            <w:r>
              <w:rPr/>
            </w:r>
            <m:oMath xmlns:m="http://schemas.openxmlformats.org/officeDocument/2006/math">
              <m:sSup>
                <m:e>
                  <m:r>
                    <w:rPr>
                      <w:rFonts w:ascii="Cambria Math" w:hAnsi="Cambria Math"/>
                    </w:rPr>
                    <m:t xml:space="preserve">χ</m:t>
                  </m:r>
                </m:e>
                <m:sup>
                  <m:r>
                    <w:rPr>
                      <w:rFonts w:ascii="Cambria Math" w:hAnsi="Cambria Math"/>
                    </w:rPr>
                    <m:t xml:space="preserve">2</m:t>
                  </m:r>
                </m:sup>
              </m:sSup>
            </m:oMath>
          </w:p>
        </w:tc>
        <w:tc>
          <w:tcPr>
            <w:tcW w:w="1560" w:type="dxa"/>
            <w:tcBorders/>
            <w:shd w:fill="auto" w:val="clear"/>
          </w:tcPr>
          <w:p>
            <w:pPr>
              <w:pStyle w:val="Normal"/>
              <w:pBdr/>
              <w:ind w:left="43" w:right="43" w:hanging="0"/>
              <w:jc w:val="right"/>
              <w:rPr>
                <w:b/>
                <w:b/>
                <w:color w:val="000000"/>
              </w:rPr>
            </w:pPr>
            <w:r>
              <w:rPr>
                <w:b/>
                <w:color w:val="000000"/>
              </w:rPr>
              <w:t>df</w:t>
            </w:r>
          </w:p>
        </w:tc>
        <w:tc>
          <w:tcPr>
            <w:tcW w:w="1560"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PC1</w:t>
            </w:r>
          </w:p>
        </w:tc>
        <w:tc>
          <w:tcPr>
            <w:tcW w:w="1561" w:type="dxa"/>
            <w:tcBorders/>
            <w:shd w:fill="auto" w:val="clear"/>
          </w:tcPr>
          <w:p>
            <w:pPr>
              <w:pStyle w:val="Normal"/>
              <w:pBdr/>
              <w:ind w:left="43" w:right="43" w:hanging="0"/>
              <w:jc w:val="right"/>
              <w:rPr>
                <w:color w:val="000000"/>
              </w:rPr>
            </w:pPr>
            <w:r>
              <w:rPr>
                <w:color w:val="000000"/>
              </w:rPr>
              <w:t>0.74</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0.6924</w:t>
            </w:r>
          </w:p>
        </w:tc>
        <w:tc>
          <w:tcPr>
            <w:tcW w:w="1559" w:type="dxa"/>
            <w:tcBorders/>
            <w:shd w:fill="auto" w:val="clear"/>
          </w:tcPr>
          <w:p>
            <w:pPr>
              <w:pStyle w:val="Normal"/>
              <w:rPr/>
            </w:pPr>
            <w:r>
              <w:rPr/>
            </w:r>
          </w:p>
        </w:tc>
      </w:tr>
      <w:tr>
        <w:trPr/>
        <w:tc>
          <w:tcPr>
            <w:tcW w:w="1559" w:type="dxa"/>
            <w:tcBorders/>
            <w:shd w:fill="auto" w:val="clear"/>
          </w:tcPr>
          <w:p>
            <w:pPr>
              <w:pStyle w:val="Normal"/>
              <w:pBdr/>
              <w:ind w:left="43" w:right="43" w:hanging="0"/>
              <w:rPr>
                <w:color w:val="000000"/>
              </w:rPr>
            </w:pPr>
            <w:r>
              <w:rPr>
                <w:color w:val="000000"/>
              </w:rPr>
              <w:t>Abaco</w:t>
            </w:r>
          </w:p>
        </w:tc>
        <w:tc>
          <w:tcPr>
            <w:tcW w:w="1560" w:type="dxa"/>
            <w:tcBorders/>
            <w:shd w:fill="auto" w:val="clear"/>
          </w:tcPr>
          <w:p>
            <w:pPr>
              <w:pStyle w:val="Normal"/>
              <w:pBdr/>
              <w:ind w:left="43" w:right="43" w:hanging="0"/>
              <w:rPr>
                <w:color w:val="000000"/>
              </w:rPr>
            </w:pPr>
            <w:r>
              <w:rPr>
                <w:color w:val="000000"/>
              </w:rPr>
              <w:t>PC2</w:t>
            </w:r>
          </w:p>
        </w:tc>
        <w:tc>
          <w:tcPr>
            <w:tcW w:w="1561" w:type="dxa"/>
            <w:tcBorders/>
            <w:shd w:fill="auto" w:val="clear"/>
          </w:tcPr>
          <w:p>
            <w:pPr>
              <w:pStyle w:val="Normal"/>
              <w:pBdr/>
              <w:ind w:left="43" w:right="43" w:hanging="0"/>
              <w:jc w:val="right"/>
              <w:rPr>
                <w:color w:val="000000"/>
              </w:rPr>
            </w:pPr>
            <w:r>
              <w:rPr>
                <w:color w:val="000000"/>
              </w:rPr>
              <w:t>23.13</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0.0000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PC1</w:t>
            </w:r>
          </w:p>
        </w:tc>
        <w:tc>
          <w:tcPr>
            <w:tcW w:w="1561" w:type="dxa"/>
            <w:tcBorders/>
            <w:shd w:fill="auto" w:val="clear"/>
          </w:tcPr>
          <w:p>
            <w:pPr>
              <w:pStyle w:val="Normal"/>
              <w:pBdr/>
              <w:ind w:left="43" w:right="43" w:hanging="0"/>
              <w:jc w:val="right"/>
              <w:rPr>
                <w:color w:val="000000"/>
              </w:rPr>
            </w:pPr>
            <w:r>
              <w:rPr>
                <w:color w:val="000000"/>
              </w:rPr>
              <w:t>7.38</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0.0250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Bimini</w:t>
            </w:r>
          </w:p>
        </w:tc>
        <w:tc>
          <w:tcPr>
            <w:tcW w:w="1560" w:type="dxa"/>
            <w:tcBorders/>
            <w:shd w:fill="auto" w:val="clear"/>
          </w:tcPr>
          <w:p>
            <w:pPr>
              <w:pStyle w:val="Normal"/>
              <w:pBdr/>
              <w:ind w:left="43" w:right="43" w:hanging="0"/>
              <w:rPr>
                <w:color w:val="000000"/>
              </w:rPr>
            </w:pPr>
            <w:r>
              <w:rPr>
                <w:color w:val="000000"/>
              </w:rPr>
              <w:t>PC3</w:t>
            </w:r>
          </w:p>
        </w:tc>
        <w:tc>
          <w:tcPr>
            <w:tcW w:w="1561" w:type="dxa"/>
            <w:tcBorders/>
            <w:shd w:fill="auto" w:val="clear"/>
          </w:tcPr>
          <w:p>
            <w:pPr>
              <w:pStyle w:val="Normal"/>
              <w:pBdr/>
              <w:ind w:left="43" w:right="43" w:hanging="0"/>
              <w:jc w:val="right"/>
              <w:rPr>
                <w:color w:val="000000"/>
              </w:rPr>
            </w:pPr>
            <w:r>
              <w:rPr>
                <w:color w:val="000000"/>
              </w:rPr>
              <w:t>15.17</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0.0005</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Little Cayman</w:t>
            </w:r>
          </w:p>
        </w:tc>
        <w:tc>
          <w:tcPr>
            <w:tcW w:w="1560" w:type="dxa"/>
            <w:tcBorders/>
            <w:shd w:fill="auto" w:val="clear"/>
          </w:tcPr>
          <w:p>
            <w:pPr>
              <w:pStyle w:val="Normal"/>
              <w:pBdr/>
              <w:ind w:left="43" w:right="43" w:hanging="0"/>
              <w:rPr>
                <w:color w:val="000000"/>
              </w:rPr>
            </w:pPr>
            <w:r>
              <w:rPr>
                <w:color w:val="000000"/>
              </w:rPr>
              <w:t>PC3</w:t>
            </w:r>
          </w:p>
        </w:tc>
        <w:tc>
          <w:tcPr>
            <w:tcW w:w="1561" w:type="dxa"/>
            <w:tcBorders/>
            <w:shd w:fill="auto" w:val="clear"/>
          </w:tcPr>
          <w:p>
            <w:pPr>
              <w:pStyle w:val="Normal"/>
              <w:pBdr/>
              <w:ind w:left="43" w:right="43" w:hanging="0"/>
              <w:jc w:val="right"/>
              <w:rPr>
                <w:color w:val="000000"/>
              </w:rPr>
            </w:pPr>
            <w:r>
              <w:rPr>
                <w:color w:val="000000"/>
              </w:rPr>
              <w:t>19.95</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0.0000</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rPr>
                <w:color w:val="000000"/>
              </w:rPr>
            </w:pPr>
            <w:r>
              <w:rPr>
                <w:color w:val="000000"/>
              </w:rPr>
              <w:t>PC1</w:t>
            </w:r>
          </w:p>
        </w:tc>
        <w:tc>
          <w:tcPr>
            <w:tcW w:w="1561" w:type="dxa"/>
            <w:tcBorders/>
            <w:shd w:fill="auto" w:val="clear"/>
          </w:tcPr>
          <w:p>
            <w:pPr>
              <w:pStyle w:val="Normal"/>
              <w:pBdr/>
              <w:ind w:left="43" w:right="43" w:hanging="0"/>
              <w:jc w:val="right"/>
              <w:rPr>
                <w:color w:val="000000"/>
              </w:rPr>
            </w:pPr>
            <w:r>
              <w:rPr>
                <w:color w:val="000000"/>
              </w:rPr>
              <w:t>10.98</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0.0041</w:t>
            </w:r>
          </w:p>
        </w:tc>
        <w:tc>
          <w:tcPr>
            <w:tcW w:w="1559" w:type="dxa"/>
            <w:tcBorders/>
            <w:shd w:fill="auto" w:val="clear"/>
          </w:tcPr>
          <w:p>
            <w:pPr>
              <w:pStyle w:val="Normal"/>
              <w:pBdr/>
              <w:ind w:left="43" w:right="43" w:hanging="0"/>
              <w:rPr>
                <w:color w:val="000000"/>
              </w:rPr>
            </w:pPr>
            <w:r>
              <w:rPr>
                <w:color w:val="000000"/>
              </w:rPr>
              <w:t>**</w:t>
            </w:r>
          </w:p>
        </w:tc>
      </w:tr>
      <w:tr>
        <w:trPr/>
        <w:tc>
          <w:tcPr>
            <w:tcW w:w="1559" w:type="dxa"/>
            <w:tcBorders/>
            <w:shd w:fill="auto" w:val="clear"/>
          </w:tcPr>
          <w:p>
            <w:pPr>
              <w:pStyle w:val="Normal"/>
              <w:pBdr/>
              <w:ind w:left="43" w:right="43" w:hanging="0"/>
              <w:rPr>
                <w:color w:val="000000"/>
              </w:rPr>
            </w:pPr>
            <w:r>
              <w:rPr>
                <w:color w:val="000000"/>
              </w:rPr>
              <w:t>Long Island</w:t>
            </w:r>
          </w:p>
        </w:tc>
        <w:tc>
          <w:tcPr>
            <w:tcW w:w="1560" w:type="dxa"/>
            <w:tcBorders/>
            <w:shd w:fill="auto" w:val="clear"/>
          </w:tcPr>
          <w:p>
            <w:pPr>
              <w:pStyle w:val="Normal"/>
              <w:pBdr/>
              <w:ind w:left="43" w:right="43" w:hanging="0"/>
              <w:rPr>
                <w:color w:val="000000"/>
              </w:rPr>
            </w:pPr>
            <w:r>
              <w:rPr>
                <w:color w:val="000000"/>
              </w:rPr>
              <w:t>PC2</w:t>
            </w:r>
          </w:p>
        </w:tc>
        <w:tc>
          <w:tcPr>
            <w:tcW w:w="1561" w:type="dxa"/>
            <w:tcBorders/>
            <w:shd w:fill="auto" w:val="clear"/>
          </w:tcPr>
          <w:p>
            <w:pPr>
              <w:pStyle w:val="Normal"/>
              <w:pBdr/>
              <w:ind w:left="43" w:right="43" w:hanging="0"/>
              <w:jc w:val="right"/>
              <w:rPr>
                <w:color w:val="000000"/>
              </w:rPr>
            </w:pPr>
            <w:r>
              <w:rPr>
                <w:color w:val="000000"/>
              </w:rPr>
              <w:t>4.02</w:t>
            </w:r>
          </w:p>
        </w:tc>
        <w:tc>
          <w:tcPr>
            <w:tcW w:w="1560" w:type="dxa"/>
            <w:tcBorders/>
            <w:shd w:fill="auto" w:val="clear"/>
          </w:tcPr>
          <w:p>
            <w:pPr>
              <w:pStyle w:val="Normal"/>
              <w:pBdr/>
              <w:ind w:left="43" w:right="43" w:hanging="0"/>
              <w:jc w:val="right"/>
              <w:rPr>
                <w:color w:val="000000"/>
              </w:rPr>
            </w:pPr>
            <w:r>
              <w:rPr>
                <w:color w:val="000000"/>
              </w:rPr>
              <w:t>2</w:t>
            </w:r>
          </w:p>
        </w:tc>
        <w:tc>
          <w:tcPr>
            <w:tcW w:w="1560" w:type="dxa"/>
            <w:tcBorders/>
            <w:shd w:fill="auto" w:val="clear"/>
          </w:tcPr>
          <w:p>
            <w:pPr>
              <w:pStyle w:val="Normal"/>
              <w:pBdr/>
              <w:ind w:left="43" w:right="43" w:hanging="0"/>
              <w:jc w:val="right"/>
              <w:rPr>
                <w:color w:val="000000"/>
              </w:rPr>
            </w:pPr>
            <w:r>
              <w:rPr>
                <w:color w:val="000000"/>
              </w:rPr>
              <w:t>0.1339</w:t>
            </w:r>
          </w:p>
        </w:tc>
        <w:tc>
          <w:tcPr>
            <w:tcW w:w="1559" w:type="dxa"/>
            <w:tcBorders/>
            <w:shd w:fill="auto" w:val="clear"/>
          </w:tcPr>
          <w:p>
            <w:pPr>
              <w:pStyle w:val="Normal"/>
              <w:rPr/>
            </w:pPr>
            <w:r>
              <w:rPr/>
            </w:r>
          </w:p>
        </w:tc>
      </w:tr>
    </w:tbl>
    <w:p>
      <w:pPr>
        <w:pStyle w:val="Normal"/>
        <w:pBdr/>
        <w:rPr>
          <w:color w:val="000000"/>
        </w:rPr>
      </w:pPr>
      <w:r>
        <w:rPr>
          <w:color w:val="000000"/>
        </w:rPr>
        <w:t>[suptab:kruskal]</w:t>
      </w:r>
    </w:p>
    <w:p>
      <w:pPr>
        <w:pStyle w:val="Normal"/>
        <w:rPr/>
      </w:pPr>
      <w:r>
        <w:rPr/>
        <w:t xml:space="preserve">Individual-based permutation tests of spatial autocorrelation within islands. P-values were computed from 1,000 permutations of individual site-labels. Pearson’s coefficient </w:t>
      </w:r>
      <w:r>
        <w:rPr/>
      </w:r>
      <m:oMath xmlns:m="http://schemas.openxmlformats.org/officeDocument/2006/math">
        <m:r>
          <w:rPr>
            <w:rFonts w:ascii="Cambria Math" w:hAnsi="Cambria Math"/>
          </w:rPr>
          <m:t xml:space="preserve">r</m:t>
        </m:r>
      </m:oMath>
      <w:r>
        <w:rPr/>
        <w:t xml:space="preserve"> measures the correlation between distances in color space and geodesic distances among the sites. </w:t>
      </w:r>
      <w:r>
        <w:rPr/>
      </w:r>
      <m:oMath xmlns:m="http://schemas.openxmlformats.org/officeDocument/2006/math">
        <m:r>
          <w:rPr>
            <w:rFonts w:ascii="Cambria Math" w:hAnsi="Cambria Math"/>
          </w:rPr>
          <m:t xml:space="preserve">N</m:t>
        </m:r>
      </m:oMath>
      <w:r>
        <w:rPr/>
        <w:t>, number of sites. *, P &lt; 0.05.</w:t>
      </w:r>
    </w:p>
    <w:tbl>
      <w:tblPr>
        <w:tblStyle w:val="aa"/>
        <w:tblW w:w="9360" w:type="dxa"/>
        <w:jc w:val="left"/>
        <w:tblInd w:w="0" w:type="dxa"/>
        <w:tblBorders/>
        <w:tblCellMar>
          <w:top w:w="0" w:type="dxa"/>
          <w:left w:w="108" w:type="dxa"/>
          <w:bottom w:w="0" w:type="dxa"/>
          <w:right w:w="108" w:type="dxa"/>
        </w:tblCellMar>
        <w:tblLook w:noVBand="0" w:val="0000" w:noHBand="0" w:lastColumn="0" w:firstColumn="0" w:lastRow="0" w:firstRow="0"/>
      </w:tblPr>
      <w:tblGrid>
        <w:gridCol w:w="1871"/>
        <w:gridCol w:w="1872"/>
        <w:gridCol w:w="1872"/>
        <w:gridCol w:w="1872"/>
        <w:gridCol w:w="1873"/>
      </w:tblGrid>
      <w:tr>
        <w:trPr/>
        <w:tc>
          <w:tcPr>
            <w:tcW w:w="1871" w:type="dxa"/>
            <w:tcBorders/>
            <w:shd w:fill="auto" w:val="clear"/>
          </w:tcPr>
          <w:p>
            <w:pPr>
              <w:pStyle w:val="Normal"/>
              <w:pBdr/>
              <w:ind w:left="43" w:right="43" w:hanging="0"/>
              <w:rPr>
                <w:b/>
                <w:b/>
                <w:color w:val="000000"/>
              </w:rPr>
            </w:pPr>
            <w:r>
              <w:rPr>
                <w:b/>
                <w:color w:val="000000"/>
              </w:rPr>
              <w:t>Island</w:t>
            </w:r>
          </w:p>
        </w:tc>
        <w:tc>
          <w:tcPr>
            <w:tcW w:w="1872"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r</m:t>
              </m:r>
            </m:oMath>
          </w:p>
        </w:tc>
        <w:tc>
          <w:tcPr>
            <w:tcW w:w="1872"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P</m:t>
              </m:r>
            </m:oMath>
          </w:p>
        </w:tc>
        <w:tc>
          <w:tcPr>
            <w:tcW w:w="1872" w:type="dxa"/>
            <w:tcBorders/>
            <w:shd w:fill="auto" w:val="clear"/>
          </w:tcPr>
          <w:p>
            <w:pPr>
              <w:pStyle w:val="Normal"/>
              <w:pBdr/>
              <w:ind w:left="43" w:right="43" w:hanging="0"/>
              <w:jc w:val="right"/>
              <w:rPr>
                <w:b/>
                <w:b/>
                <w:color w:val="000000"/>
              </w:rPr>
            </w:pPr>
            <w:r>
              <w:rPr/>
            </w:r>
            <m:oMath xmlns:m="http://schemas.openxmlformats.org/officeDocument/2006/math">
              <m:r>
                <w:rPr>
                  <w:rFonts w:ascii="Cambria Math" w:hAnsi="Cambria Math"/>
                </w:rPr>
                <m:t xml:space="preserve">N</m:t>
              </m:r>
            </m:oMath>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Abaco</w:t>
            </w:r>
          </w:p>
        </w:tc>
        <w:tc>
          <w:tcPr>
            <w:tcW w:w="1872" w:type="dxa"/>
            <w:tcBorders/>
            <w:shd w:fill="auto" w:val="clear"/>
          </w:tcPr>
          <w:p>
            <w:pPr>
              <w:pStyle w:val="Normal"/>
              <w:pBdr/>
              <w:ind w:left="43" w:right="43" w:hanging="0"/>
              <w:jc w:val="right"/>
              <w:rPr>
                <w:color w:val="000000"/>
              </w:rPr>
            </w:pPr>
            <w:r>
              <w:rPr>
                <w:color w:val="000000"/>
              </w:rPr>
              <w:t>-0.213</w:t>
            </w:r>
          </w:p>
        </w:tc>
        <w:tc>
          <w:tcPr>
            <w:tcW w:w="1872" w:type="dxa"/>
            <w:tcBorders/>
            <w:shd w:fill="auto" w:val="clear"/>
          </w:tcPr>
          <w:p>
            <w:pPr>
              <w:pStyle w:val="Normal"/>
              <w:pBdr/>
              <w:ind w:left="43" w:right="43" w:hanging="0"/>
              <w:jc w:val="right"/>
              <w:rPr>
                <w:color w:val="000000"/>
              </w:rPr>
            </w:pPr>
            <w:r>
              <w:rPr>
                <w:color w:val="000000"/>
              </w:rPr>
              <w:t>0.817</w:t>
            </w:r>
          </w:p>
        </w:tc>
        <w:tc>
          <w:tcPr>
            <w:tcW w:w="1872" w:type="dxa"/>
            <w:tcBorders/>
            <w:shd w:fill="auto" w:val="clear"/>
          </w:tcPr>
          <w:p>
            <w:pPr>
              <w:pStyle w:val="Normal"/>
              <w:pBdr/>
              <w:ind w:left="43" w:right="43" w:hanging="0"/>
              <w:jc w:val="right"/>
              <w:rPr>
                <w:color w:val="000000"/>
              </w:rPr>
            </w:pPr>
            <w:r>
              <w:rPr>
                <w:color w:val="000000"/>
              </w:rPr>
              <w:t>7</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Bimini</w:t>
            </w:r>
          </w:p>
        </w:tc>
        <w:tc>
          <w:tcPr>
            <w:tcW w:w="1872" w:type="dxa"/>
            <w:tcBorders/>
            <w:shd w:fill="auto" w:val="clear"/>
          </w:tcPr>
          <w:p>
            <w:pPr>
              <w:pStyle w:val="Normal"/>
              <w:pBdr/>
              <w:ind w:left="43" w:right="43" w:hanging="0"/>
              <w:jc w:val="right"/>
              <w:rPr>
                <w:color w:val="000000"/>
              </w:rPr>
            </w:pPr>
            <w:r>
              <w:rPr>
                <w:color w:val="000000"/>
              </w:rPr>
              <w:t>0.044</w:t>
            </w:r>
          </w:p>
        </w:tc>
        <w:tc>
          <w:tcPr>
            <w:tcW w:w="1872" w:type="dxa"/>
            <w:tcBorders/>
            <w:shd w:fill="auto" w:val="clear"/>
          </w:tcPr>
          <w:p>
            <w:pPr>
              <w:pStyle w:val="Normal"/>
              <w:pBdr/>
              <w:ind w:left="43" w:right="43" w:hanging="0"/>
              <w:jc w:val="right"/>
              <w:rPr>
                <w:color w:val="000000"/>
              </w:rPr>
            </w:pPr>
            <w:r>
              <w:rPr>
                <w:color w:val="000000"/>
              </w:rPr>
              <w:t>0.510</w:t>
            </w:r>
          </w:p>
        </w:tc>
        <w:tc>
          <w:tcPr>
            <w:tcW w:w="1872" w:type="dxa"/>
            <w:tcBorders/>
            <w:shd w:fill="auto" w:val="clear"/>
          </w:tcPr>
          <w:p>
            <w:pPr>
              <w:pStyle w:val="Normal"/>
              <w:pBdr/>
              <w:ind w:left="43" w:right="43" w:hanging="0"/>
              <w:jc w:val="right"/>
              <w:rPr>
                <w:color w:val="000000"/>
              </w:rPr>
            </w:pPr>
            <w:r>
              <w:rPr>
                <w:color w:val="000000"/>
              </w:rPr>
              <w:t>4</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Cayman Brac</w:t>
            </w:r>
          </w:p>
        </w:tc>
        <w:tc>
          <w:tcPr>
            <w:tcW w:w="1872" w:type="dxa"/>
            <w:tcBorders/>
            <w:shd w:fill="auto" w:val="clear"/>
          </w:tcPr>
          <w:p>
            <w:pPr>
              <w:pStyle w:val="Normal"/>
              <w:pBdr/>
              <w:ind w:left="43" w:right="43" w:hanging="0"/>
              <w:jc w:val="right"/>
              <w:rPr>
                <w:color w:val="000000"/>
              </w:rPr>
            </w:pPr>
            <w:r>
              <w:rPr>
                <w:color w:val="000000"/>
              </w:rPr>
              <w:t>-0.010</w:t>
            </w:r>
          </w:p>
        </w:tc>
        <w:tc>
          <w:tcPr>
            <w:tcW w:w="1872" w:type="dxa"/>
            <w:tcBorders/>
            <w:shd w:fill="auto" w:val="clear"/>
          </w:tcPr>
          <w:p>
            <w:pPr>
              <w:pStyle w:val="Normal"/>
              <w:pBdr/>
              <w:ind w:left="43" w:right="43" w:hanging="0"/>
              <w:jc w:val="right"/>
              <w:rPr>
                <w:color w:val="000000"/>
              </w:rPr>
            </w:pPr>
            <w:r>
              <w:rPr>
                <w:color w:val="000000"/>
              </w:rPr>
              <w:t>0.465</w:t>
            </w:r>
          </w:p>
        </w:tc>
        <w:tc>
          <w:tcPr>
            <w:tcW w:w="1872" w:type="dxa"/>
            <w:tcBorders/>
            <w:shd w:fill="auto" w:val="clear"/>
          </w:tcPr>
          <w:p>
            <w:pPr>
              <w:pStyle w:val="Normal"/>
              <w:pBdr/>
              <w:ind w:left="43" w:right="43" w:hanging="0"/>
              <w:jc w:val="right"/>
              <w:rPr>
                <w:color w:val="000000"/>
              </w:rPr>
            </w:pPr>
            <w:r>
              <w:rPr>
                <w:color w:val="000000"/>
              </w:rPr>
              <w:t>3</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Eleuthera</w:t>
            </w:r>
          </w:p>
        </w:tc>
        <w:tc>
          <w:tcPr>
            <w:tcW w:w="1872" w:type="dxa"/>
            <w:tcBorders/>
            <w:shd w:fill="auto" w:val="clear"/>
          </w:tcPr>
          <w:p>
            <w:pPr>
              <w:pStyle w:val="Normal"/>
              <w:pBdr/>
              <w:ind w:left="43" w:right="43" w:hanging="0"/>
              <w:jc w:val="right"/>
              <w:rPr>
                <w:color w:val="000000"/>
              </w:rPr>
            </w:pPr>
            <w:r>
              <w:rPr>
                <w:color w:val="000000"/>
              </w:rPr>
              <w:t>0.816</w:t>
            </w:r>
          </w:p>
        </w:tc>
        <w:tc>
          <w:tcPr>
            <w:tcW w:w="1872" w:type="dxa"/>
            <w:tcBorders/>
            <w:shd w:fill="auto" w:val="clear"/>
          </w:tcPr>
          <w:p>
            <w:pPr>
              <w:pStyle w:val="Normal"/>
              <w:pBdr/>
              <w:ind w:left="43" w:right="43" w:hanging="0"/>
              <w:jc w:val="right"/>
              <w:rPr>
                <w:color w:val="000000"/>
              </w:rPr>
            </w:pPr>
            <w:r>
              <w:rPr>
                <w:color w:val="000000"/>
              </w:rPr>
              <w:t>0.015</w:t>
            </w:r>
          </w:p>
        </w:tc>
        <w:tc>
          <w:tcPr>
            <w:tcW w:w="1872" w:type="dxa"/>
            <w:tcBorders/>
            <w:shd w:fill="auto" w:val="clear"/>
          </w:tcPr>
          <w:p>
            <w:pPr>
              <w:pStyle w:val="Normal"/>
              <w:pBdr/>
              <w:ind w:left="43" w:right="43" w:hanging="0"/>
              <w:jc w:val="right"/>
              <w:rPr>
                <w:color w:val="000000"/>
              </w:rPr>
            </w:pPr>
            <w:r>
              <w:rPr>
                <w:color w:val="000000"/>
              </w:rPr>
              <w:t>5</w:t>
            </w:r>
          </w:p>
        </w:tc>
        <w:tc>
          <w:tcPr>
            <w:tcW w:w="1873" w:type="dxa"/>
            <w:tcBorders/>
            <w:shd w:fill="auto" w:val="clear"/>
          </w:tcPr>
          <w:p>
            <w:pPr>
              <w:pStyle w:val="Normal"/>
              <w:pBdr/>
              <w:ind w:left="43" w:right="43" w:hanging="0"/>
              <w:rPr>
                <w:color w:val="000000"/>
              </w:rPr>
            </w:pPr>
            <w:r>
              <w:rPr>
                <w:color w:val="000000"/>
              </w:rPr>
              <w:t>*</w:t>
            </w:r>
          </w:p>
        </w:tc>
      </w:tr>
      <w:tr>
        <w:trPr/>
        <w:tc>
          <w:tcPr>
            <w:tcW w:w="1871" w:type="dxa"/>
            <w:tcBorders/>
            <w:shd w:fill="auto" w:val="clear"/>
          </w:tcPr>
          <w:p>
            <w:pPr>
              <w:pStyle w:val="Normal"/>
              <w:pBdr/>
              <w:ind w:left="43" w:right="43" w:hanging="0"/>
              <w:rPr>
                <w:color w:val="000000"/>
              </w:rPr>
            </w:pPr>
            <w:r>
              <w:rPr>
                <w:color w:val="000000"/>
              </w:rPr>
              <w:t>Little Cayman</w:t>
            </w:r>
          </w:p>
        </w:tc>
        <w:tc>
          <w:tcPr>
            <w:tcW w:w="1872" w:type="dxa"/>
            <w:tcBorders/>
            <w:shd w:fill="auto" w:val="clear"/>
          </w:tcPr>
          <w:p>
            <w:pPr>
              <w:pStyle w:val="Normal"/>
              <w:pBdr/>
              <w:ind w:left="43" w:right="43" w:hanging="0"/>
              <w:jc w:val="right"/>
              <w:rPr>
                <w:color w:val="000000"/>
              </w:rPr>
            </w:pPr>
            <w:r>
              <w:rPr>
                <w:color w:val="000000"/>
              </w:rPr>
              <w:t>-0.688</w:t>
            </w:r>
          </w:p>
        </w:tc>
        <w:tc>
          <w:tcPr>
            <w:tcW w:w="1872" w:type="dxa"/>
            <w:tcBorders/>
            <w:shd w:fill="auto" w:val="clear"/>
          </w:tcPr>
          <w:p>
            <w:pPr>
              <w:pStyle w:val="Normal"/>
              <w:pBdr/>
              <w:ind w:left="43" w:right="43" w:hanging="0"/>
              <w:jc w:val="right"/>
              <w:rPr>
                <w:color w:val="000000"/>
              </w:rPr>
            </w:pPr>
            <w:r>
              <w:rPr>
                <w:color w:val="000000"/>
              </w:rPr>
              <w:t>0.684</w:t>
            </w:r>
          </w:p>
        </w:tc>
        <w:tc>
          <w:tcPr>
            <w:tcW w:w="1872" w:type="dxa"/>
            <w:tcBorders/>
            <w:shd w:fill="auto" w:val="clear"/>
          </w:tcPr>
          <w:p>
            <w:pPr>
              <w:pStyle w:val="Normal"/>
              <w:pBdr/>
              <w:ind w:left="43" w:right="43" w:hanging="0"/>
              <w:jc w:val="right"/>
              <w:rPr>
                <w:color w:val="000000"/>
              </w:rPr>
            </w:pPr>
            <w:r>
              <w:rPr>
                <w:color w:val="000000"/>
              </w:rPr>
              <w:t>3</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Long Island</w:t>
            </w:r>
          </w:p>
        </w:tc>
        <w:tc>
          <w:tcPr>
            <w:tcW w:w="1872" w:type="dxa"/>
            <w:tcBorders/>
            <w:shd w:fill="auto" w:val="clear"/>
          </w:tcPr>
          <w:p>
            <w:pPr>
              <w:pStyle w:val="Normal"/>
              <w:pBdr/>
              <w:ind w:left="43" w:right="43" w:hanging="0"/>
              <w:jc w:val="right"/>
              <w:rPr>
                <w:color w:val="000000"/>
              </w:rPr>
            </w:pPr>
            <w:r>
              <w:rPr>
                <w:color w:val="000000"/>
              </w:rPr>
              <w:t>-0.189</w:t>
            </w:r>
          </w:p>
        </w:tc>
        <w:tc>
          <w:tcPr>
            <w:tcW w:w="1872" w:type="dxa"/>
            <w:tcBorders/>
            <w:shd w:fill="auto" w:val="clear"/>
          </w:tcPr>
          <w:p>
            <w:pPr>
              <w:pStyle w:val="Normal"/>
              <w:pBdr/>
              <w:ind w:left="43" w:right="43" w:hanging="0"/>
              <w:jc w:val="right"/>
              <w:rPr>
                <w:color w:val="000000"/>
              </w:rPr>
            </w:pPr>
            <w:r>
              <w:rPr>
                <w:color w:val="000000"/>
              </w:rPr>
              <w:t>0.579</w:t>
            </w:r>
          </w:p>
        </w:tc>
        <w:tc>
          <w:tcPr>
            <w:tcW w:w="1872" w:type="dxa"/>
            <w:tcBorders/>
            <w:shd w:fill="auto" w:val="clear"/>
          </w:tcPr>
          <w:p>
            <w:pPr>
              <w:pStyle w:val="Normal"/>
              <w:pBdr/>
              <w:ind w:left="43" w:right="43" w:hanging="0"/>
              <w:jc w:val="right"/>
              <w:rPr>
                <w:color w:val="000000"/>
              </w:rPr>
            </w:pPr>
            <w:r>
              <w:rPr>
                <w:color w:val="000000"/>
              </w:rPr>
              <w:t>4</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North Andros</w:t>
            </w:r>
          </w:p>
        </w:tc>
        <w:tc>
          <w:tcPr>
            <w:tcW w:w="1872" w:type="dxa"/>
            <w:tcBorders/>
            <w:shd w:fill="auto" w:val="clear"/>
          </w:tcPr>
          <w:p>
            <w:pPr>
              <w:pStyle w:val="Normal"/>
              <w:pBdr/>
              <w:ind w:left="43" w:right="43" w:hanging="0"/>
              <w:jc w:val="right"/>
              <w:rPr>
                <w:color w:val="000000"/>
              </w:rPr>
            </w:pPr>
            <w:r>
              <w:rPr>
                <w:color w:val="000000"/>
              </w:rPr>
              <w:t>0.730</w:t>
            </w:r>
          </w:p>
        </w:tc>
        <w:tc>
          <w:tcPr>
            <w:tcW w:w="1872" w:type="dxa"/>
            <w:tcBorders/>
            <w:shd w:fill="auto" w:val="clear"/>
          </w:tcPr>
          <w:p>
            <w:pPr>
              <w:pStyle w:val="Normal"/>
              <w:pBdr/>
              <w:ind w:left="43" w:right="43" w:hanging="0"/>
              <w:jc w:val="right"/>
              <w:rPr>
                <w:color w:val="000000"/>
              </w:rPr>
            </w:pPr>
            <w:r>
              <w:rPr>
                <w:color w:val="000000"/>
              </w:rPr>
              <w:t>0.199</w:t>
            </w:r>
          </w:p>
        </w:tc>
        <w:tc>
          <w:tcPr>
            <w:tcW w:w="1872" w:type="dxa"/>
            <w:tcBorders/>
            <w:shd w:fill="auto" w:val="clear"/>
          </w:tcPr>
          <w:p>
            <w:pPr>
              <w:pStyle w:val="Normal"/>
              <w:pBdr/>
              <w:ind w:left="43" w:right="43" w:hanging="0"/>
              <w:jc w:val="right"/>
              <w:rPr>
                <w:color w:val="000000"/>
              </w:rPr>
            </w:pPr>
            <w:r>
              <w:rPr>
                <w:color w:val="000000"/>
              </w:rPr>
              <w:t>3</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Ragged Island</w:t>
            </w:r>
          </w:p>
        </w:tc>
        <w:tc>
          <w:tcPr>
            <w:tcW w:w="1872" w:type="dxa"/>
            <w:tcBorders/>
            <w:shd w:fill="auto" w:val="clear"/>
          </w:tcPr>
          <w:p>
            <w:pPr>
              <w:pStyle w:val="Normal"/>
              <w:pBdr/>
              <w:ind w:left="43" w:right="43" w:hanging="0"/>
              <w:jc w:val="right"/>
              <w:rPr>
                <w:color w:val="000000"/>
              </w:rPr>
            </w:pPr>
            <w:r>
              <w:rPr>
                <w:color w:val="000000"/>
              </w:rPr>
              <w:t>0.706</w:t>
            </w:r>
          </w:p>
        </w:tc>
        <w:tc>
          <w:tcPr>
            <w:tcW w:w="1872" w:type="dxa"/>
            <w:tcBorders/>
            <w:shd w:fill="auto" w:val="clear"/>
          </w:tcPr>
          <w:p>
            <w:pPr>
              <w:pStyle w:val="Normal"/>
              <w:pBdr/>
              <w:ind w:left="43" w:right="43" w:hanging="0"/>
              <w:jc w:val="right"/>
              <w:rPr>
                <w:color w:val="000000"/>
              </w:rPr>
            </w:pPr>
            <w:r>
              <w:rPr>
                <w:color w:val="000000"/>
              </w:rPr>
              <w:t>0.114</w:t>
            </w:r>
          </w:p>
        </w:tc>
        <w:tc>
          <w:tcPr>
            <w:tcW w:w="1872" w:type="dxa"/>
            <w:tcBorders/>
            <w:shd w:fill="auto" w:val="clear"/>
          </w:tcPr>
          <w:p>
            <w:pPr>
              <w:pStyle w:val="Normal"/>
              <w:pBdr/>
              <w:ind w:left="43" w:right="43" w:hanging="0"/>
              <w:jc w:val="right"/>
              <w:rPr>
                <w:color w:val="000000"/>
              </w:rPr>
            </w:pPr>
            <w:r>
              <w:rPr>
                <w:color w:val="000000"/>
              </w:rPr>
              <w:t>4</w:t>
            </w:r>
          </w:p>
        </w:tc>
        <w:tc>
          <w:tcPr>
            <w:tcW w:w="1873" w:type="dxa"/>
            <w:tcBorders/>
            <w:shd w:fill="auto" w:val="clear"/>
          </w:tcPr>
          <w:p>
            <w:pPr>
              <w:pStyle w:val="Normal"/>
              <w:rPr/>
            </w:pPr>
            <w:r>
              <w:rPr/>
            </w:r>
          </w:p>
        </w:tc>
      </w:tr>
      <w:tr>
        <w:trPr/>
        <w:tc>
          <w:tcPr>
            <w:tcW w:w="1871" w:type="dxa"/>
            <w:tcBorders/>
            <w:shd w:fill="auto" w:val="clear"/>
          </w:tcPr>
          <w:p>
            <w:pPr>
              <w:pStyle w:val="Normal"/>
              <w:pBdr/>
              <w:ind w:left="43" w:right="43" w:hanging="0"/>
              <w:rPr>
                <w:color w:val="000000"/>
              </w:rPr>
            </w:pPr>
            <w:r>
              <w:rPr>
                <w:color w:val="000000"/>
              </w:rPr>
              <w:t>South Andros</w:t>
            </w:r>
          </w:p>
        </w:tc>
        <w:tc>
          <w:tcPr>
            <w:tcW w:w="1872" w:type="dxa"/>
            <w:tcBorders/>
            <w:shd w:fill="auto" w:val="clear"/>
          </w:tcPr>
          <w:p>
            <w:pPr>
              <w:pStyle w:val="Normal"/>
              <w:pBdr/>
              <w:ind w:left="43" w:right="43" w:hanging="0"/>
              <w:jc w:val="right"/>
              <w:rPr>
                <w:color w:val="000000"/>
              </w:rPr>
            </w:pPr>
            <w:r>
              <w:rPr>
                <w:color w:val="000000"/>
              </w:rPr>
              <w:t>-0.852</w:t>
            </w:r>
          </w:p>
        </w:tc>
        <w:tc>
          <w:tcPr>
            <w:tcW w:w="1872" w:type="dxa"/>
            <w:tcBorders/>
            <w:shd w:fill="auto" w:val="clear"/>
          </w:tcPr>
          <w:p>
            <w:pPr>
              <w:pStyle w:val="Normal"/>
              <w:pBdr/>
              <w:ind w:left="43" w:right="43" w:hanging="0"/>
              <w:jc w:val="right"/>
              <w:rPr>
                <w:color w:val="000000"/>
              </w:rPr>
            </w:pPr>
            <w:r>
              <w:rPr>
                <w:color w:val="000000"/>
              </w:rPr>
              <w:t>0.776</w:t>
            </w:r>
          </w:p>
        </w:tc>
        <w:tc>
          <w:tcPr>
            <w:tcW w:w="1872" w:type="dxa"/>
            <w:tcBorders/>
            <w:shd w:fill="auto" w:val="clear"/>
          </w:tcPr>
          <w:p>
            <w:pPr>
              <w:pStyle w:val="Normal"/>
              <w:pBdr/>
              <w:ind w:left="43" w:right="43" w:hanging="0"/>
              <w:jc w:val="right"/>
              <w:rPr>
                <w:color w:val="000000"/>
              </w:rPr>
            </w:pPr>
            <w:r>
              <w:rPr>
                <w:color w:val="000000"/>
              </w:rPr>
              <w:t>3</w:t>
            </w:r>
          </w:p>
        </w:tc>
        <w:tc>
          <w:tcPr>
            <w:tcW w:w="1873" w:type="dxa"/>
            <w:tcBorders/>
            <w:shd w:fill="auto" w:val="clear"/>
          </w:tcPr>
          <w:p>
            <w:pPr>
              <w:pStyle w:val="Normal"/>
              <w:rPr/>
            </w:pPr>
            <w:r>
              <w:rPr/>
            </w:r>
          </w:p>
        </w:tc>
      </w:tr>
    </w:tbl>
    <w:p>
      <w:pPr>
        <w:pStyle w:val="Normal"/>
        <w:pBdr/>
        <w:rPr>
          <w:color w:val="000000"/>
        </w:rPr>
      </w:pPr>
      <w:r>
        <w:rPr>
          <w:color w:val="000000"/>
        </w:rPr>
        <w:t>[suptab:autocor]</w:t>
      </w:r>
    </w:p>
    <w:p>
      <w:pPr>
        <w:pStyle w:val="Normal"/>
        <w:pBdr/>
        <w:spacing w:before="86" w:after="86"/>
        <w:rPr>
          <w:color w:val="000000"/>
        </w:rPr>
      </w:pPr>
      <w:r>
        <w:rPr>
          <w:color w:val="000000"/>
        </w:rPr>
        <w:t xml:space="preserve">Andersson, M.B. 1994. </w:t>
      </w:r>
      <w:r>
        <w:rPr>
          <w:i/>
          <w:color w:val="000000"/>
        </w:rPr>
        <w:t>Sexual selection</w:t>
      </w:r>
      <w:r>
        <w:rPr>
          <w:color w:val="000000"/>
        </w:rPr>
        <w:t>. Princeton University Press, Princeton, N.J.</w:t>
      </w:r>
    </w:p>
    <w:p>
      <w:pPr>
        <w:pStyle w:val="Normal"/>
        <w:pBdr/>
        <w:spacing w:before="86" w:after="86"/>
        <w:rPr>
          <w:color w:val="000000"/>
        </w:rPr>
      </w:pPr>
      <w:r>
        <w:rPr>
          <w:color w:val="000000"/>
        </w:rPr>
        <w:t xml:space="preserve">Arnold, S.J. 1983. Morphology, Performance and Fitness. </w:t>
      </w:r>
      <w:r>
        <w:rPr>
          <w:i/>
          <w:color w:val="000000"/>
        </w:rPr>
        <w:t>American Zoologist</w:t>
      </w:r>
      <w:r>
        <w:rPr>
          <w:color w:val="000000"/>
        </w:rPr>
        <w:t xml:space="preserve"> </w:t>
      </w:r>
      <w:r>
        <w:rPr>
          <w:b/>
          <w:color w:val="000000"/>
        </w:rPr>
        <w:t>23</w:t>
      </w:r>
      <w:r>
        <w:rPr>
          <w:color w:val="000000"/>
        </w:rPr>
        <w:t>: 347–361.</w:t>
      </w:r>
    </w:p>
    <w:p>
      <w:pPr>
        <w:pStyle w:val="Normal"/>
        <w:pBdr/>
        <w:spacing w:before="86" w:after="86"/>
        <w:rPr>
          <w:color w:val="000000"/>
        </w:rPr>
      </w:pPr>
      <w:r>
        <w:rPr>
          <w:color w:val="000000"/>
        </w:rPr>
        <w:t xml:space="preserve">Baeckens, S., Driessens, T. &amp; Van Damme, R. 2018. The brown anole dewlap revisited: Do predation pressure, sexual selection, and species recognition shape among-population signal diversity? </w:t>
      </w:r>
      <w:r>
        <w:rPr>
          <w:i/>
          <w:color w:val="000000"/>
        </w:rPr>
        <w:t>PeerJ</w:t>
      </w:r>
      <w:r>
        <w:rPr>
          <w:color w:val="000000"/>
        </w:rPr>
        <w:t xml:space="preserve"> </w:t>
      </w:r>
      <w:r>
        <w:rPr>
          <w:b/>
          <w:color w:val="000000"/>
        </w:rPr>
        <w:t>6</w:t>
      </w:r>
      <w:r>
        <w:rPr>
          <w:color w:val="000000"/>
        </w:rPr>
        <w:t>: e4722.</w:t>
      </w:r>
    </w:p>
    <w:p>
      <w:pPr>
        <w:pStyle w:val="Normal"/>
        <w:pBdr/>
        <w:spacing w:before="86" w:after="86"/>
        <w:rPr>
          <w:color w:val="000000"/>
        </w:rPr>
      </w:pPr>
      <w:r>
        <w:rPr>
          <w:color w:val="000000"/>
        </w:rPr>
        <w:t>Bartoń, K. 2019. MuMIn: Multi-Model Inference.</w:t>
      </w:r>
    </w:p>
    <w:p>
      <w:pPr>
        <w:pStyle w:val="Normal"/>
        <w:pBdr/>
        <w:spacing w:before="86" w:after="86"/>
        <w:rPr>
          <w:color w:val="000000"/>
        </w:rPr>
      </w:pPr>
      <w:r>
        <w:rPr>
          <w:color w:val="000000"/>
        </w:rPr>
        <w:t xml:space="preserve">Benjamini, Y. &amp; Hochberg, Y. 1995. Controlling the false discovery rate: A practical and powerful approach to multiple testing. </w:t>
      </w:r>
      <w:r>
        <w:rPr>
          <w:i/>
          <w:color w:val="000000"/>
        </w:rPr>
        <w:t>Journal of the Royal Statistical Society Series B</w:t>
      </w:r>
      <w:r>
        <w:rPr>
          <w:color w:val="000000"/>
        </w:rPr>
        <w:t xml:space="preserve"> </w:t>
      </w:r>
      <w:r>
        <w:rPr>
          <w:b/>
          <w:color w:val="000000"/>
        </w:rPr>
        <w:t>57</w:t>
      </w:r>
      <w:r>
        <w:rPr>
          <w:color w:val="000000"/>
        </w:rPr>
        <w:t>: 289–300.</w:t>
      </w:r>
    </w:p>
    <w:p>
      <w:pPr>
        <w:pStyle w:val="Normal"/>
        <w:pBdr/>
        <w:spacing w:before="86" w:after="86"/>
        <w:rPr>
          <w:color w:val="000000"/>
        </w:rPr>
      </w:pPr>
      <w:r>
        <w:rPr>
          <w:color w:val="000000"/>
        </w:rPr>
        <w:t xml:space="preserve">Box, G.E.P. 1949. A General Distribution Theory for a Class of Likelihood Criteria. </w:t>
      </w:r>
      <w:r>
        <w:rPr>
          <w:i/>
          <w:color w:val="000000"/>
        </w:rPr>
        <w:t>Biometrika</w:t>
      </w:r>
      <w:r>
        <w:rPr>
          <w:color w:val="000000"/>
        </w:rPr>
        <w:t xml:space="preserve"> </w:t>
      </w:r>
      <w:r>
        <w:rPr>
          <w:b/>
          <w:color w:val="000000"/>
        </w:rPr>
        <w:t>36</w:t>
      </w:r>
      <w:r>
        <w:rPr>
          <w:color w:val="000000"/>
        </w:rPr>
        <w:t>: 317.</w:t>
      </w:r>
    </w:p>
    <w:p>
      <w:pPr>
        <w:pStyle w:val="Normal"/>
        <w:pBdr/>
        <w:spacing w:before="86" w:after="86"/>
        <w:rPr>
          <w:color w:val="000000"/>
        </w:rPr>
      </w:pPr>
      <w:r>
        <w:rPr>
          <w:color w:val="000000"/>
        </w:rPr>
        <w:t xml:space="preserve">Bradbury, J.W. &amp; Vehrencamp, S.L. 2011. </w:t>
      </w:r>
      <w:r>
        <w:rPr>
          <w:i/>
          <w:color w:val="000000"/>
        </w:rPr>
        <w:t>Principles of animal communication</w:t>
      </w:r>
      <w:r>
        <w:rPr>
          <w:color w:val="000000"/>
        </w:rPr>
        <w:t>, 2nd ed. Sinauer Associates, Sunderland, Mass.</w:t>
      </w:r>
    </w:p>
    <w:p>
      <w:pPr>
        <w:pStyle w:val="Normal"/>
        <w:pBdr/>
        <w:spacing w:before="86" w:after="86"/>
        <w:rPr>
          <w:color w:val="000000"/>
        </w:rPr>
      </w:pPr>
      <w:r>
        <w:rPr>
          <w:color w:val="000000"/>
        </w:rPr>
        <w:t xml:space="preserve">Cook, E.G., Murphy, T.G. &amp; Johnson, M.A. 2013. Colorful displays signal male quality in a tropical anole lizard. </w:t>
      </w:r>
      <w:r>
        <w:rPr>
          <w:i/>
          <w:color w:val="000000"/>
        </w:rPr>
        <w:t>Naturwissenschaften</w:t>
      </w:r>
      <w:r>
        <w:rPr>
          <w:color w:val="000000"/>
        </w:rPr>
        <w:t xml:space="preserve"> </w:t>
      </w:r>
      <w:r>
        <w:rPr>
          <w:b/>
          <w:color w:val="000000"/>
        </w:rPr>
        <w:t>100</w:t>
      </w:r>
      <w:r>
        <w:rPr>
          <w:color w:val="000000"/>
        </w:rPr>
        <w:t>: 993–996.</w:t>
      </w:r>
    </w:p>
    <w:p>
      <w:pPr>
        <w:pStyle w:val="Normal"/>
        <w:pBdr/>
        <w:spacing w:before="86" w:after="86"/>
        <w:rPr>
          <w:color w:val="000000"/>
        </w:rPr>
      </w:pPr>
      <w:r>
        <w:rPr>
          <w:color w:val="000000"/>
        </w:rPr>
        <w:t xml:space="preserve">Cortes, C. &amp; Vapnik, V. 1995. Support-vector networks. </w:t>
      </w:r>
      <w:r>
        <w:rPr>
          <w:i/>
          <w:color w:val="000000"/>
        </w:rPr>
        <w:t>Machine Learning</w:t>
      </w:r>
      <w:r>
        <w:rPr>
          <w:color w:val="000000"/>
        </w:rPr>
        <w:t xml:space="preserve"> </w:t>
      </w:r>
      <w:r>
        <w:rPr>
          <w:b/>
          <w:color w:val="000000"/>
        </w:rPr>
        <w:t>20</w:t>
      </w:r>
      <w:r>
        <w:rPr>
          <w:color w:val="000000"/>
        </w:rPr>
        <w:t>: 273–297.</w:t>
      </w:r>
    </w:p>
    <w:p>
      <w:pPr>
        <w:pStyle w:val="Normal"/>
        <w:pBdr/>
        <w:spacing w:before="86" w:after="86"/>
        <w:rPr>
          <w:color w:val="000000"/>
        </w:rPr>
      </w:pPr>
      <w:r>
        <w:rPr>
          <w:color w:val="000000"/>
        </w:rPr>
        <w:t xml:space="preserve">Cortez, P. 2010. Data Mining with Neural Networks and Support Vector Machines Using the R/rminer Tool. In: </w:t>
      </w:r>
      <w:r>
        <w:rPr>
          <w:i/>
          <w:color w:val="000000"/>
        </w:rPr>
        <w:t>Advances in Data Mining - Applications and Theoretical Aspects 10th Industrial Conference on Data Mining (ICDM 2010), Lecture Notes in Artificial Intelligence 6171</w:t>
      </w:r>
      <w:r>
        <w:rPr>
          <w:color w:val="000000"/>
        </w:rPr>
        <w:t xml:space="preserve"> (P. Perner, ed), pp. 572–583. Springer, Berlin.</w:t>
      </w:r>
    </w:p>
    <w:p>
      <w:pPr>
        <w:pStyle w:val="Normal"/>
        <w:pBdr/>
        <w:spacing w:before="86" w:after="86"/>
        <w:rPr>
          <w:color w:val="000000"/>
        </w:rPr>
      </w:pPr>
      <w:r>
        <w:rPr>
          <w:color w:val="000000"/>
        </w:rPr>
        <w:t>Cortez, P. 2016. Rminer: Data Mining Classification and Regression Methods.</w:t>
      </w:r>
    </w:p>
    <w:p>
      <w:pPr>
        <w:pStyle w:val="Normal"/>
        <w:pBdr/>
        <w:spacing w:before="86" w:after="86"/>
        <w:rPr>
          <w:color w:val="000000"/>
        </w:rPr>
      </w:pPr>
      <w:r>
        <w:rPr>
          <w:color w:val="000000"/>
        </w:rPr>
        <w:t xml:space="preserve">Cortez, P. &amp; Embrechts, M.J. 2013. Using sensitivity analysis and visualization techniques to open black box data mining models. </w:t>
      </w:r>
      <w:r>
        <w:rPr>
          <w:i/>
          <w:color w:val="000000"/>
        </w:rPr>
        <w:t>Information Sciences</w:t>
      </w:r>
      <w:r>
        <w:rPr>
          <w:color w:val="000000"/>
        </w:rPr>
        <w:t xml:space="preserve"> </w:t>
      </w:r>
      <w:r>
        <w:rPr>
          <w:b/>
          <w:color w:val="000000"/>
        </w:rPr>
        <w:t>225</w:t>
      </w:r>
      <w:r>
        <w:rPr>
          <w:color w:val="000000"/>
        </w:rPr>
        <w:t>: 1–17.</w:t>
      </w:r>
    </w:p>
    <w:p>
      <w:pPr>
        <w:pStyle w:val="Normal"/>
        <w:pBdr/>
        <w:spacing w:before="86" w:after="86"/>
        <w:rPr>
          <w:color w:val="000000"/>
        </w:rPr>
      </w:pPr>
      <w:r>
        <w:rPr>
          <w:color w:val="000000"/>
        </w:rPr>
        <w:t xml:space="preserve">Cox, R.M., Costello, R.A., Camber, B.E. &amp; McGlothlin, J.W. 2017. Multivariate genetic architecture of the </w:t>
      </w:r>
      <w:r>
        <w:rPr>
          <w:i/>
          <w:color w:val="000000"/>
        </w:rPr>
        <w:t>Anolis</w:t>
      </w:r>
      <w:r>
        <w:rPr>
          <w:color w:val="000000"/>
        </w:rPr>
        <w:t xml:space="preserve"> dewlap reveals both shared and sex-specific features of a sexually dimorphic ornament. </w:t>
      </w:r>
      <w:r>
        <w:rPr>
          <w:i/>
          <w:color w:val="000000"/>
        </w:rPr>
        <w:t>Journal of Evolutionary Biology</w:t>
      </w:r>
      <w:r>
        <w:rPr>
          <w:color w:val="000000"/>
        </w:rPr>
        <w:t xml:space="preserve"> </w:t>
      </w:r>
      <w:r>
        <w:rPr>
          <w:b/>
          <w:color w:val="000000"/>
        </w:rPr>
        <w:t>30</w:t>
      </w:r>
      <w:r>
        <w:rPr>
          <w:color w:val="000000"/>
        </w:rPr>
        <w:t>: 1262–1275.</w:t>
      </w:r>
    </w:p>
    <w:p>
      <w:pPr>
        <w:pStyle w:val="Normal"/>
        <w:pBdr/>
        <w:spacing w:before="86" w:after="86"/>
        <w:rPr>
          <w:color w:val="000000"/>
        </w:rPr>
      </w:pPr>
      <w:r>
        <w:rPr>
          <w:color w:val="000000"/>
        </w:rPr>
        <w:t xml:space="preserve">Cristianini, N. &amp; Shawe-Taylor, J. 2000. </w:t>
      </w:r>
      <w:r>
        <w:rPr>
          <w:i/>
          <w:color w:val="000000"/>
        </w:rPr>
        <w:t>An Introduction to Support Vector Machines and Other Kernel-based Learning Methods</w:t>
      </w:r>
      <w:r>
        <w:rPr>
          <w:color w:val="000000"/>
        </w:rPr>
        <w:t>, First. Cambridge University Press.</w:t>
      </w:r>
    </w:p>
    <w:p>
      <w:pPr>
        <w:pStyle w:val="Normal"/>
        <w:pBdr/>
        <w:spacing w:before="86" w:after="86"/>
        <w:rPr>
          <w:color w:val="000000"/>
        </w:rPr>
      </w:pPr>
      <w:r>
        <w:rPr>
          <w:color w:val="000000"/>
        </w:rPr>
        <w:t xml:space="preserve">Cuthill, I.C., Bennett, A.T.D., Partridge, J.C. &amp; Maier, E.J. 1999. Plumage Reflectance and the Objective Assessment of Avian Sexual Dichromatism. </w:t>
      </w:r>
      <w:r>
        <w:rPr>
          <w:i/>
          <w:color w:val="000000"/>
        </w:rPr>
        <w:t>The American Naturalist</w:t>
      </w:r>
      <w:r>
        <w:rPr>
          <w:color w:val="000000"/>
        </w:rPr>
        <w:t xml:space="preserve"> </w:t>
      </w:r>
      <w:r>
        <w:rPr>
          <w:b/>
          <w:color w:val="000000"/>
        </w:rPr>
        <w:t>153</w:t>
      </w:r>
      <w:r>
        <w:rPr>
          <w:color w:val="000000"/>
        </w:rPr>
        <w:t>: 183–200.</w:t>
      </w:r>
    </w:p>
    <w:p>
      <w:pPr>
        <w:pStyle w:val="Normal"/>
        <w:pBdr/>
        <w:spacing w:before="86" w:after="86"/>
        <w:rPr>
          <w:color w:val="000000"/>
        </w:rPr>
      </w:pPr>
      <w:r>
        <w:rPr>
          <w:color w:val="000000"/>
        </w:rPr>
        <w:t xml:space="preserve">Dieckmann, U. &amp; Doebeli, M. 1999. On the origin of species by sympatric speciation. </w:t>
      </w:r>
      <w:r>
        <w:rPr>
          <w:i/>
          <w:color w:val="000000"/>
        </w:rPr>
        <w:t>Nature</w:t>
      </w:r>
      <w:r>
        <w:rPr>
          <w:color w:val="000000"/>
        </w:rPr>
        <w:t xml:space="preserve"> </w:t>
      </w:r>
      <w:r>
        <w:rPr>
          <w:b/>
          <w:color w:val="000000"/>
        </w:rPr>
        <w:t>400</w:t>
      </w:r>
      <w:r>
        <w:rPr>
          <w:color w:val="000000"/>
        </w:rPr>
        <w:t>: 354–357.</w:t>
      </w:r>
    </w:p>
    <w:p>
      <w:pPr>
        <w:pStyle w:val="Normal"/>
        <w:pBdr/>
        <w:spacing w:before="86" w:after="86"/>
        <w:rPr>
          <w:color w:val="000000"/>
        </w:rPr>
      </w:pPr>
      <w:r>
        <w:rPr>
          <w:color w:val="000000"/>
        </w:rPr>
        <w:t xml:space="preserve">Driessens, T., Baeckens, S., Balzarolo, M., Vanhooydonck, B., Huyghe, K. &amp; Van Damme, R. 2017. Climate-related environmental variation in a visual signalling device: The male and female dewlap in </w:t>
      </w:r>
      <w:r>
        <w:rPr>
          <w:i/>
          <w:color w:val="000000"/>
        </w:rPr>
        <w:t>Anolis</w:t>
      </w:r>
      <w:r>
        <w:rPr>
          <w:color w:val="000000"/>
        </w:rPr>
        <w:t xml:space="preserve"> </w:t>
      </w:r>
      <w:r>
        <w:rPr>
          <w:i/>
          <w:color w:val="000000"/>
        </w:rPr>
        <w:t>Sagrei</w:t>
      </w:r>
      <w:r>
        <w:rPr>
          <w:color w:val="000000"/>
        </w:rPr>
        <w:t xml:space="preserve"> lizards. </w:t>
      </w:r>
      <w:r>
        <w:rPr>
          <w:i/>
          <w:color w:val="000000"/>
        </w:rPr>
        <w:t>Journal of Evolutionary Biology</w:t>
      </w:r>
      <w:r>
        <w:rPr>
          <w:color w:val="000000"/>
        </w:rPr>
        <w:t xml:space="preserve"> </w:t>
      </w:r>
      <w:r>
        <w:rPr>
          <w:b/>
          <w:color w:val="000000"/>
        </w:rPr>
        <w:t>30</w:t>
      </w:r>
      <w:r>
        <w:rPr>
          <w:color w:val="000000"/>
        </w:rPr>
        <w:t>: 1846–1861.</w:t>
      </w:r>
    </w:p>
    <w:p>
      <w:pPr>
        <w:pStyle w:val="Normal"/>
        <w:pBdr/>
        <w:spacing w:before="86" w:after="86"/>
        <w:rPr>
          <w:color w:val="000000"/>
        </w:rPr>
      </w:pPr>
      <w:r>
        <w:rPr>
          <w:color w:val="000000"/>
        </w:rPr>
        <w:t xml:space="preserve">Driessens, T., Huyghe, K., Vanhooydonck, B. &amp; Van Damme, R. 2015. Messages conveyed by assorted facets of the dewlap, in both sexes of </w:t>
      </w:r>
      <w:r>
        <w:rPr>
          <w:i/>
          <w:color w:val="000000"/>
        </w:rPr>
        <w:t>Anolis</w:t>
      </w:r>
      <w:r>
        <w:rPr>
          <w:color w:val="000000"/>
        </w:rPr>
        <w:t xml:space="preserve"> </w:t>
      </w:r>
      <w:r>
        <w:rPr>
          <w:i/>
          <w:color w:val="000000"/>
        </w:rPr>
        <w:t>Sagrei</w:t>
      </w:r>
      <w:r>
        <w:rPr>
          <w:color w:val="000000"/>
        </w:rPr>
        <w:t xml:space="preserve">. </w:t>
      </w:r>
      <w:r>
        <w:rPr>
          <w:i/>
          <w:color w:val="000000"/>
        </w:rPr>
        <w:t>Behavioral Ecology and Sociobiology</w:t>
      </w:r>
      <w:r>
        <w:rPr>
          <w:color w:val="000000"/>
        </w:rPr>
        <w:t xml:space="preserve"> </w:t>
      </w:r>
      <w:r>
        <w:rPr>
          <w:b/>
          <w:color w:val="000000"/>
        </w:rPr>
        <w:t>69</w:t>
      </w:r>
      <w:r>
        <w:rPr>
          <w:color w:val="000000"/>
        </w:rPr>
        <w:t>: 1251–1264.</w:t>
      </w:r>
    </w:p>
    <w:p>
      <w:pPr>
        <w:pStyle w:val="Normal"/>
        <w:pBdr/>
        <w:spacing w:before="86" w:after="86"/>
        <w:rPr>
          <w:color w:val="000000"/>
        </w:rPr>
      </w:pPr>
      <w:r>
        <w:rPr>
          <w:color w:val="000000"/>
        </w:rPr>
        <w:t xml:space="preserve">Driessens, T., Vanhooydonck, B. &amp; Van Damme, R. 2014. Deterring predators, daunting opponents or drawing partners? Signaling rates across diverse contexts in the lizard </w:t>
      </w:r>
      <w:r>
        <w:rPr>
          <w:i/>
          <w:color w:val="000000"/>
        </w:rPr>
        <w:t>Anolis</w:t>
      </w:r>
      <w:r>
        <w:rPr>
          <w:color w:val="000000"/>
        </w:rPr>
        <w:t xml:space="preserve"> </w:t>
      </w:r>
      <w:r>
        <w:rPr>
          <w:i/>
          <w:color w:val="000000"/>
        </w:rPr>
        <w:t>Sagrei</w:t>
      </w:r>
      <w:r>
        <w:rPr>
          <w:color w:val="000000"/>
        </w:rPr>
        <w:t xml:space="preserve">. </w:t>
      </w:r>
      <w:r>
        <w:rPr>
          <w:i/>
          <w:color w:val="000000"/>
        </w:rPr>
        <w:t>Behavioral Ecology and Sociobiology</w:t>
      </w:r>
      <w:r>
        <w:rPr>
          <w:color w:val="000000"/>
        </w:rPr>
        <w:t xml:space="preserve"> </w:t>
      </w:r>
      <w:r>
        <w:rPr>
          <w:b/>
          <w:color w:val="000000"/>
        </w:rPr>
        <w:t>68</w:t>
      </w:r>
      <w:r>
        <w:rPr>
          <w:color w:val="000000"/>
        </w:rPr>
        <w:t>: 173–184.</w:t>
      </w:r>
    </w:p>
    <w:p>
      <w:pPr>
        <w:pStyle w:val="Normal"/>
        <w:pBdr/>
        <w:spacing w:before="86" w:after="86"/>
        <w:rPr>
          <w:color w:val="000000"/>
        </w:rPr>
      </w:pPr>
      <w:r>
        <w:rPr>
          <w:color w:val="000000"/>
        </w:rPr>
        <w:t xml:space="preserve">Dunnett, C.W. 1980. Pairwise Multiple Comparisons in the Unequal Variance Case. </w:t>
      </w:r>
      <w:r>
        <w:rPr>
          <w:i/>
          <w:color w:val="000000"/>
        </w:rPr>
        <w:t>Journal of the American Statistical Association</w:t>
      </w:r>
      <w:r>
        <w:rPr>
          <w:color w:val="000000"/>
        </w:rPr>
        <w:t xml:space="preserve"> </w:t>
      </w:r>
      <w:r>
        <w:rPr>
          <w:b/>
          <w:color w:val="000000"/>
        </w:rPr>
        <w:t>75</w:t>
      </w:r>
      <w:r>
        <w:rPr>
          <w:color w:val="000000"/>
        </w:rPr>
        <w:t>: 796–800.</w:t>
      </w:r>
    </w:p>
    <w:p>
      <w:pPr>
        <w:pStyle w:val="Normal"/>
        <w:pBdr/>
        <w:spacing w:before="86" w:after="86"/>
        <w:rPr>
          <w:color w:val="000000"/>
        </w:rPr>
      </w:pPr>
      <w:r>
        <w:rPr>
          <w:color w:val="000000"/>
        </w:rPr>
        <w:t xml:space="preserve">Endler, J. 1998. Sensory ecology, receiver biases and sexual selection. </w:t>
      </w:r>
      <w:r>
        <w:rPr>
          <w:i/>
          <w:color w:val="000000"/>
        </w:rPr>
        <w:t>Trends in Ecology &amp; Evolution</w:t>
      </w:r>
      <w:r>
        <w:rPr>
          <w:color w:val="000000"/>
        </w:rPr>
        <w:t xml:space="preserve"> </w:t>
      </w:r>
      <w:r>
        <w:rPr>
          <w:b/>
          <w:color w:val="000000"/>
        </w:rPr>
        <w:t>13</w:t>
      </w:r>
      <w:r>
        <w:rPr>
          <w:color w:val="000000"/>
        </w:rPr>
        <w:t>: 415–420.</w:t>
      </w:r>
    </w:p>
    <w:p>
      <w:pPr>
        <w:pStyle w:val="Normal"/>
        <w:pBdr/>
        <w:spacing w:before="86" w:after="86"/>
        <w:rPr>
          <w:color w:val="000000"/>
        </w:rPr>
      </w:pPr>
      <w:r>
        <w:rPr>
          <w:color w:val="000000"/>
        </w:rPr>
        <w:t xml:space="preserve">Endler, J.A. 1984. Natural and sexual selection on color patterns in poeciliid fishes. In: </w:t>
      </w:r>
      <w:r>
        <w:rPr>
          <w:i/>
          <w:color w:val="000000"/>
        </w:rPr>
        <w:t>Evolutionary ecology of neotropical freshwater fishes</w:t>
      </w:r>
      <w:r>
        <w:rPr>
          <w:color w:val="000000"/>
        </w:rPr>
        <w:t xml:space="preserve"> (E. K. Balon &amp; T. M. Zaret, eds), pp. 95–111. Springer Netherlands, Dordrecht.</w:t>
      </w:r>
    </w:p>
    <w:p>
      <w:pPr>
        <w:pStyle w:val="Normal"/>
        <w:pBdr/>
        <w:spacing w:before="86" w:after="86"/>
        <w:rPr>
          <w:color w:val="000000"/>
        </w:rPr>
      </w:pPr>
      <w:r>
        <w:rPr>
          <w:color w:val="000000"/>
        </w:rPr>
        <w:t xml:space="preserve">Endler, J.A. 1990. On the measurement and classification of colour in studies of animal colour patterns. </w:t>
      </w:r>
      <w:r>
        <w:rPr>
          <w:i/>
          <w:color w:val="000000"/>
        </w:rPr>
        <w:t>Biological Journal of the Linnean Society</w:t>
      </w:r>
      <w:r>
        <w:rPr>
          <w:color w:val="000000"/>
        </w:rPr>
        <w:t xml:space="preserve"> </w:t>
      </w:r>
      <w:r>
        <w:rPr>
          <w:b/>
          <w:color w:val="000000"/>
        </w:rPr>
        <w:t>41</w:t>
      </w:r>
      <w:r>
        <w:rPr>
          <w:color w:val="000000"/>
        </w:rPr>
        <w:t>: 315–352.</w:t>
      </w:r>
    </w:p>
    <w:p>
      <w:pPr>
        <w:pStyle w:val="Normal"/>
        <w:pBdr/>
        <w:spacing w:before="86" w:after="86"/>
        <w:rPr>
          <w:color w:val="000000"/>
        </w:rPr>
      </w:pPr>
      <w:r>
        <w:rPr>
          <w:color w:val="000000"/>
        </w:rPr>
        <w:t xml:space="preserve">Endler, J.A. 1992. Signals, Signal Conditions, and the Direction of Evolution. </w:t>
      </w:r>
      <w:r>
        <w:rPr>
          <w:i/>
          <w:color w:val="000000"/>
        </w:rPr>
        <w:t>The American Naturalist</w:t>
      </w:r>
      <w:r>
        <w:rPr>
          <w:color w:val="000000"/>
        </w:rPr>
        <w:t xml:space="preserve"> </w:t>
      </w:r>
      <w:r>
        <w:rPr>
          <w:b/>
          <w:color w:val="000000"/>
        </w:rPr>
        <w:t>139</w:t>
      </w:r>
      <w:r>
        <w:rPr>
          <w:color w:val="000000"/>
        </w:rPr>
        <w:t>: S125–S153.</w:t>
      </w:r>
    </w:p>
    <w:p>
      <w:pPr>
        <w:pStyle w:val="Normal"/>
        <w:pBdr/>
        <w:spacing w:before="86" w:after="86"/>
        <w:rPr>
          <w:color w:val="000000"/>
        </w:rPr>
      </w:pPr>
      <w:r>
        <w:rPr>
          <w:color w:val="000000"/>
        </w:rPr>
        <w:t xml:space="preserve">Endler, J.A. 1993a. Some general comments on the evolution and design of animal communication systems. </w:t>
      </w:r>
      <w:r>
        <w:rPr>
          <w:i/>
          <w:color w:val="000000"/>
        </w:rPr>
        <w:t>Philosophical Transactions of the Royal Society of London. Series B: Biological Sciences</w:t>
      </w:r>
      <w:r>
        <w:rPr>
          <w:color w:val="000000"/>
        </w:rPr>
        <w:t xml:space="preserve"> </w:t>
      </w:r>
      <w:r>
        <w:rPr>
          <w:b/>
          <w:color w:val="000000"/>
        </w:rPr>
        <w:t>340</w:t>
      </w:r>
      <w:r>
        <w:rPr>
          <w:color w:val="000000"/>
        </w:rPr>
        <w:t>: 215–225.</w:t>
      </w:r>
    </w:p>
    <w:p>
      <w:pPr>
        <w:pStyle w:val="Normal"/>
        <w:pBdr/>
        <w:spacing w:before="86" w:after="86"/>
        <w:rPr>
          <w:color w:val="000000"/>
        </w:rPr>
      </w:pPr>
      <w:r>
        <w:rPr>
          <w:color w:val="000000"/>
        </w:rPr>
        <w:t xml:space="preserve">Endler, J.A. 1993b. The Color of Light in Forests and Its Implications. </w:t>
      </w:r>
      <w:r>
        <w:rPr>
          <w:i/>
          <w:color w:val="000000"/>
        </w:rPr>
        <w:t>Ecological Monographs</w:t>
      </w:r>
      <w:r>
        <w:rPr>
          <w:color w:val="000000"/>
        </w:rPr>
        <w:t xml:space="preserve"> </w:t>
      </w:r>
      <w:r>
        <w:rPr>
          <w:b/>
          <w:color w:val="000000"/>
        </w:rPr>
        <w:t>63</w:t>
      </w:r>
      <w:r>
        <w:rPr>
          <w:color w:val="000000"/>
        </w:rPr>
        <w:t>: 1–27.</w:t>
      </w:r>
    </w:p>
    <w:p>
      <w:pPr>
        <w:pStyle w:val="Normal"/>
        <w:pBdr/>
        <w:spacing w:before="86" w:after="86"/>
        <w:rPr>
          <w:color w:val="000000"/>
        </w:rPr>
      </w:pPr>
      <w:r>
        <w:rPr>
          <w:color w:val="000000"/>
        </w:rPr>
        <w:t xml:space="preserve">Endler, J.A. 1991. Variation in the appearance of guppy color patterns to guppies and their predators under different visual conditions. </w:t>
      </w:r>
      <w:r>
        <w:rPr>
          <w:i/>
          <w:color w:val="000000"/>
        </w:rPr>
        <w:t>Vision Research</w:t>
      </w:r>
      <w:r>
        <w:rPr>
          <w:color w:val="000000"/>
        </w:rPr>
        <w:t xml:space="preserve"> </w:t>
      </w:r>
      <w:r>
        <w:rPr>
          <w:b/>
          <w:color w:val="000000"/>
        </w:rPr>
        <w:t>31</w:t>
      </w:r>
      <w:r>
        <w:rPr>
          <w:color w:val="000000"/>
        </w:rPr>
        <w:t>: 587–608.</w:t>
      </w:r>
    </w:p>
    <w:p>
      <w:pPr>
        <w:pStyle w:val="Normal"/>
        <w:pBdr/>
        <w:spacing w:before="86" w:after="86"/>
        <w:rPr>
          <w:color w:val="000000"/>
        </w:rPr>
      </w:pPr>
      <w:r>
        <w:rPr>
          <w:color w:val="000000"/>
        </w:rPr>
        <w:t xml:space="preserve">Endler, J.A. &amp; McLellan, T. 1988. The Processes of Evolution: Toward a Newer Synthesis. </w:t>
      </w:r>
      <w:r>
        <w:rPr>
          <w:i/>
          <w:color w:val="000000"/>
        </w:rPr>
        <w:t>Annual Review of Ecology and Systematics</w:t>
      </w:r>
      <w:r>
        <w:rPr>
          <w:color w:val="000000"/>
        </w:rPr>
        <w:t xml:space="preserve"> </w:t>
      </w:r>
      <w:r>
        <w:rPr>
          <w:b/>
          <w:color w:val="000000"/>
        </w:rPr>
        <w:t>19</w:t>
      </w:r>
      <w:r>
        <w:rPr>
          <w:color w:val="000000"/>
        </w:rPr>
        <w:t>: 395–421.</w:t>
      </w:r>
    </w:p>
    <w:p>
      <w:pPr>
        <w:pStyle w:val="Normal"/>
        <w:pBdr/>
        <w:spacing w:before="86" w:after="86"/>
        <w:rPr>
          <w:color w:val="000000"/>
        </w:rPr>
      </w:pPr>
      <w:r>
        <w:rPr>
          <w:color w:val="000000"/>
        </w:rPr>
        <w:t xml:space="preserve">Felsenstein, J. 1976. The Theoretical Population Genetics of Variable Selection and Migration. </w:t>
      </w:r>
      <w:r>
        <w:rPr>
          <w:i/>
          <w:color w:val="000000"/>
        </w:rPr>
        <w:t>Annual Review of Genetics</w:t>
      </w:r>
      <w:r>
        <w:rPr>
          <w:color w:val="000000"/>
        </w:rPr>
        <w:t xml:space="preserve"> </w:t>
      </w:r>
      <w:r>
        <w:rPr>
          <w:b/>
          <w:color w:val="000000"/>
        </w:rPr>
        <w:t>10</w:t>
      </w:r>
      <w:r>
        <w:rPr>
          <w:color w:val="000000"/>
        </w:rPr>
        <w:t>: 253–280.</w:t>
      </w:r>
    </w:p>
    <w:p>
      <w:pPr>
        <w:pStyle w:val="Normal"/>
        <w:pBdr/>
        <w:spacing w:before="86" w:after="86"/>
        <w:rPr>
          <w:color w:val="000000"/>
        </w:rPr>
      </w:pPr>
      <w:r>
        <w:rPr>
          <w:color w:val="000000"/>
        </w:rPr>
        <w:t xml:space="preserve">Fleishman, L.J. 2000. Signal function, signal efficiency and the evolution of anoline lizard dewlap color. In: </w:t>
      </w:r>
      <w:r>
        <w:rPr>
          <w:i/>
          <w:color w:val="000000"/>
        </w:rPr>
        <w:t>Animal signals: Signalling and signal design in animal communication</w:t>
      </w:r>
      <w:r>
        <w:rPr>
          <w:color w:val="000000"/>
        </w:rPr>
        <w:t>, pp. 209–236. Tapir Academic, Trondheim.</w:t>
      </w:r>
    </w:p>
    <w:p>
      <w:pPr>
        <w:pStyle w:val="Normal"/>
        <w:pBdr/>
        <w:spacing w:before="86" w:after="86"/>
        <w:rPr>
          <w:color w:val="000000"/>
        </w:rPr>
      </w:pPr>
      <w:r>
        <w:rPr>
          <w:color w:val="000000"/>
        </w:rPr>
        <w:t xml:space="preserve">Fleishman, L.J., Leal, M. &amp; Persons, M.H. 2009. Habitat light and dewlap color diversity in four species of Puerto Rican anoline lizards. </w:t>
      </w:r>
      <w:r>
        <w:rPr>
          <w:i/>
          <w:color w:val="000000"/>
        </w:rPr>
        <w:t>Journal of Comparative Physiology A</w:t>
      </w:r>
      <w:r>
        <w:rPr>
          <w:color w:val="000000"/>
        </w:rPr>
        <w:t xml:space="preserve"> </w:t>
      </w:r>
      <w:r>
        <w:rPr>
          <w:b/>
          <w:color w:val="000000"/>
        </w:rPr>
        <w:t>195</w:t>
      </w:r>
      <w:r>
        <w:rPr>
          <w:color w:val="000000"/>
        </w:rPr>
        <w:t>: 1043–1060.</w:t>
      </w:r>
    </w:p>
    <w:p>
      <w:pPr>
        <w:pStyle w:val="Normal"/>
        <w:pBdr/>
        <w:spacing w:before="86" w:after="86"/>
        <w:rPr>
          <w:color w:val="000000"/>
        </w:rPr>
      </w:pPr>
      <w:r>
        <w:rPr>
          <w:color w:val="000000"/>
        </w:rPr>
        <w:t xml:space="preserve">Fleishman, L.J. &amp; Persons, M. 2001. The influence of stimulus and background colour on signal visibility in the lizard </w:t>
      </w:r>
      <w:r>
        <w:rPr>
          <w:i/>
          <w:color w:val="000000"/>
        </w:rPr>
        <w:t>Anolis</w:t>
      </w:r>
      <w:r>
        <w:rPr>
          <w:color w:val="000000"/>
        </w:rPr>
        <w:t xml:space="preserve"> </w:t>
      </w:r>
      <w:r>
        <w:rPr>
          <w:i/>
          <w:color w:val="000000"/>
        </w:rPr>
        <w:t>Cristatellus</w:t>
      </w:r>
      <w:r>
        <w:rPr>
          <w:color w:val="000000"/>
        </w:rPr>
        <w:t xml:space="preserve">. </w:t>
      </w:r>
      <w:r>
        <w:rPr>
          <w:i/>
          <w:color w:val="000000"/>
        </w:rPr>
        <w:t>The Journal of Experimental Biology</w:t>
      </w:r>
      <w:r>
        <w:rPr>
          <w:color w:val="000000"/>
        </w:rPr>
        <w:t xml:space="preserve"> </w:t>
      </w:r>
      <w:r>
        <w:rPr>
          <w:b/>
          <w:color w:val="000000"/>
        </w:rPr>
        <w:t>204</w:t>
      </w:r>
      <w:r>
        <w:rPr>
          <w:color w:val="000000"/>
        </w:rPr>
        <w:t>: 1559–1575.</w:t>
      </w:r>
    </w:p>
    <w:p>
      <w:pPr>
        <w:pStyle w:val="Normal"/>
        <w:pBdr/>
        <w:spacing w:before="86" w:after="86"/>
        <w:rPr>
          <w:color w:val="000000"/>
        </w:rPr>
      </w:pPr>
      <w:r>
        <w:rPr>
          <w:color w:val="000000"/>
        </w:rPr>
        <w:t>Fox, J., Friendly, M. &amp; Monette, G. 2018. Heplots: Visualizing Tests in Multivariate Linear Models.</w:t>
      </w:r>
    </w:p>
    <w:p>
      <w:pPr>
        <w:pStyle w:val="Normal"/>
        <w:pBdr/>
        <w:spacing w:before="86" w:after="86"/>
        <w:rPr>
          <w:color w:val="000000"/>
        </w:rPr>
      </w:pPr>
      <w:r>
        <w:rPr>
          <w:color w:val="000000"/>
        </w:rPr>
        <w:t xml:space="preserve">Friedrich, S., Konietschke, F. &amp; Pauly, M. 2018. Analysis of Multivariate Data and Repeated Measures Designs with the R Package MANOVA.RM. </w:t>
      </w:r>
      <w:r>
        <w:rPr>
          <w:i/>
          <w:color w:val="000000"/>
        </w:rPr>
        <w:t>arXiv:1801.08002 [stat]</w:t>
      </w:r>
      <w:r>
        <w:rPr>
          <w:color w:val="000000"/>
        </w:rPr>
        <w:t>.</w:t>
      </w:r>
    </w:p>
    <w:p>
      <w:pPr>
        <w:pStyle w:val="Normal"/>
        <w:pBdr/>
        <w:spacing w:before="86" w:after="86"/>
        <w:rPr>
          <w:color w:val="000000"/>
        </w:rPr>
      </w:pPr>
      <w:r>
        <w:rPr>
          <w:color w:val="000000"/>
        </w:rPr>
        <w:t xml:space="preserve">García-Ramos, G. &amp; Kirkpatrick, M. 1997. Genetic Models of Adaptation and Gene Flow in Peripheral Populations. </w:t>
      </w:r>
      <w:r>
        <w:rPr>
          <w:i/>
          <w:color w:val="000000"/>
        </w:rPr>
        <w:t>Evolution</w:t>
      </w:r>
      <w:r>
        <w:rPr>
          <w:color w:val="000000"/>
        </w:rPr>
        <w:t xml:space="preserve"> </w:t>
      </w:r>
      <w:r>
        <w:rPr>
          <w:b/>
          <w:color w:val="000000"/>
        </w:rPr>
        <w:t>51</w:t>
      </w:r>
      <w:r>
        <w:rPr>
          <w:color w:val="000000"/>
        </w:rPr>
        <w:t>: 21–28.</w:t>
      </w:r>
    </w:p>
    <w:p>
      <w:pPr>
        <w:pStyle w:val="Normal"/>
        <w:pBdr/>
        <w:spacing w:before="86" w:after="86"/>
        <w:rPr>
          <w:color w:val="000000"/>
        </w:rPr>
      </w:pPr>
      <w:r>
        <w:rPr>
          <w:color w:val="000000"/>
        </w:rPr>
        <w:t xml:space="preserve">Gavrilets, S. &amp; Losos, J.B. 2009. Adaptive Radiation: Contrasting Theory with Data. </w:t>
      </w:r>
      <w:r>
        <w:rPr>
          <w:i/>
          <w:color w:val="000000"/>
        </w:rPr>
        <w:t>Science</w:t>
      </w:r>
      <w:r>
        <w:rPr>
          <w:color w:val="000000"/>
        </w:rPr>
        <w:t xml:space="preserve"> </w:t>
      </w:r>
      <w:r>
        <w:rPr>
          <w:b/>
          <w:color w:val="000000"/>
        </w:rPr>
        <w:t>323</w:t>
      </w:r>
      <w:r>
        <w:rPr>
          <w:color w:val="000000"/>
        </w:rPr>
        <w:t>: 732–737.</w:t>
      </w:r>
    </w:p>
    <w:p>
      <w:pPr>
        <w:pStyle w:val="Normal"/>
        <w:pBdr/>
        <w:spacing w:before="86" w:after="86"/>
        <w:rPr>
          <w:color w:val="000000"/>
        </w:rPr>
      </w:pPr>
      <w:r>
        <w:rPr>
          <w:color w:val="000000"/>
        </w:rPr>
        <w:t>Geneva, A.J., Hilton, J., Noll, S. &amp; Glor, R.E. 2015. Multilocus phylogenetic analyses of Hispaniolan and Bahamian trunk anoles (</w:t>
      </w:r>
      <w:r>
        <w:rPr>
          <w:i/>
          <w:color w:val="000000"/>
        </w:rPr>
        <w:t>Distichus</w:t>
      </w:r>
      <w:r>
        <w:rPr>
          <w:color w:val="000000"/>
        </w:rPr>
        <w:t xml:space="preserve"> species group). </w:t>
      </w:r>
      <w:r>
        <w:rPr>
          <w:i/>
          <w:color w:val="000000"/>
        </w:rPr>
        <w:t>Molecular Phylogenetics and Evolution</w:t>
      </w:r>
      <w:r>
        <w:rPr>
          <w:color w:val="000000"/>
        </w:rPr>
        <w:t xml:space="preserve"> </w:t>
      </w:r>
      <w:r>
        <w:rPr>
          <w:b/>
          <w:color w:val="000000"/>
        </w:rPr>
        <w:t>87</w:t>
      </w:r>
      <w:r>
        <w:rPr>
          <w:color w:val="000000"/>
        </w:rPr>
        <w:t>: 105–117.</w:t>
      </w:r>
    </w:p>
    <w:p>
      <w:pPr>
        <w:pStyle w:val="Normal"/>
        <w:pBdr/>
        <w:spacing w:before="86" w:after="86"/>
        <w:rPr>
          <w:color w:val="000000"/>
        </w:rPr>
      </w:pPr>
      <w:r>
        <w:rPr>
          <w:color w:val="000000"/>
        </w:rPr>
        <w:t xml:space="preserve">Gittleman, J.L. &amp; Kot, M. 1990. Adaptation: Statistics and a Null Model for Estimating Phylogenetic Effects. </w:t>
      </w:r>
      <w:r>
        <w:rPr>
          <w:i/>
          <w:color w:val="000000"/>
        </w:rPr>
        <w:t>Systematic Zoology</w:t>
      </w:r>
      <w:r>
        <w:rPr>
          <w:color w:val="000000"/>
        </w:rPr>
        <w:t xml:space="preserve"> </w:t>
      </w:r>
      <w:r>
        <w:rPr>
          <w:b/>
          <w:color w:val="000000"/>
        </w:rPr>
        <w:t>39</w:t>
      </w:r>
      <w:r>
        <w:rPr>
          <w:color w:val="000000"/>
        </w:rPr>
        <w:t>: 227.</w:t>
      </w:r>
    </w:p>
    <w:p>
      <w:pPr>
        <w:pStyle w:val="Normal"/>
        <w:pBdr/>
        <w:spacing w:before="86" w:after="86"/>
        <w:rPr>
          <w:color w:val="000000"/>
        </w:rPr>
      </w:pPr>
      <w:r>
        <w:rPr>
          <w:color w:val="000000"/>
        </w:rPr>
        <w:t xml:space="preserve">Goodwin, T.W. 1984. </w:t>
      </w:r>
      <w:r>
        <w:rPr>
          <w:i/>
          <w:color w:val="000000"/>
        </w:rPr>
        <w:t>The Biochemistry of the Carotenoids</w:t>
      </w:r>
      <w:r>
        <w:rPr>
          <w:color w:val="000000"/>
        </w:rPr>
        <w:t>. Springer Netherlands, Dordrecht.</w:t>
      </w:r>
    </w:p>
    <w:p>
      <w:pPr>
        <w:pStyle w:val="Normal"/>
        <w:pBdr/>
        <w:spacing w:before="86" w:after="86"/>
        <w:rPr>
          <w:color w:val="000000"/>
        </w:rPr>
      </w:pPr>
      <w:r>
        <w:rPr>
          <w:color w:val="000000"/>
        </w:rPr>
        <w:t xml:space="preserve">Halfwerk, W., Jones, P.L., Taylor, R.C., Ryan, M.J. &amp; Page, R.A. 2014. Risky Ripples Allow Bats and Frogs to Eavesdrop on a Multisensory Sexual Display. </w:t>
      </w:r>
      <w:r>
        <w:rPr>
          <w:i/>
          <w:color w:val="000000"/>
        </w:rPr>
        <w:t>Science</w:t>
      </w:r>
      <w:r>
        <w:rPr>
          <w:color w:val="000000"/>
        </w:rPr>
        <w:t xml:space="preserve"> </w:t>
      </w:r>
      <w:r>
        <w:rPr>
          <w:b/>
          <w:color w:val="000000"/>
        </w:rPr>
        <w:t>343</w:t>
      </w:r>
      <w:r>
        <w:rPr>
          <w:color w:val="000000"/>
        </w:rPr>
        <w:t>: 413–416.</w:t>
      </w:r>
    </w:p>
    <w:p>
      <w:pPr>
        <w:pStyle w:val="Normal"/>
        <w:pBdr/>
        <w:spacing w:before="86" w:after="86"/>
        <w:rPr>
          <w:color w:val="000000"/>
        </w:rPr>
      </w:pPr>
      <w:r>
        <w:rPr>
          <w:color w:val="000000"/>
        </w:rPr>
        <w:t xml:space="preserve">Harmon, L.J., Schulte, J.A., Larson, A. &amp; Losos, J.B. 2003. Tempo and Mode of Evolutionary Radiation in Iguanian Lizards. </w:t>
      </w:r>
      <w:r>
        <w:rPr>
          <w:i/>
          <w:color w:val="000000"/>
        </w:rPr>
        <w:t>Science</w:t>
      </w:r>
      <w:r>
        <w:rPr>
          <w:color w:val="000000"/>
        </w:rPr>
        <w:t xml:space="preserve"> </w:t>
      </w:r>
      <w:r>
        <w:rPr>
          <w:b/>
          <w:color w:val="000000"/>
        </w:rPr>
        <w:t>301</w:t>
      </w:r>
      <w:r>
        <w:rPr>
          <w:color w:val="000000"/>
        </w:rPr>
        <w:t>: 961–964.</w:t>
      </w:r>
    </w:p>
    <w:p>
      <w:pPr>
        <w:pStyle w:val="Normal"/>
        <w:pBdr/>
        <w:spacing w:before="86" w:after="86"/>
        <w:rPr>
          <w:color w:val="000000"/>
        </w:rPr>
      </w:pPr>
      <w:r>
        <w:rPr>
          <w:color w:val="000000"/>
        </w:rPr>
        <w:t xml:space="preserve">Harrison, A. &amp; Poe, S. 2012. Evolution of an ornament, the dewlap, in females of the lizard genus </w:t>
      </w:r>
      <w:r>
        <w:rPr>
          <w:i/>
          <w:color w:val="000000"/>
        </w:rPr>
        <w:t>Anolis</w:t>
      </w:r>
      <w:r>
        <w:rPr>
          <w:color w:val="000000"/>
        </w:rPr>
        <w:t xml:space="preserve">. </w:t>
      </w:r>
      <w:r>
        <w:rPr>
          <w:i/>
          <w:color w:val="000000"/>
        </w:rPr>
        <w:t>Biological Journal of the Linnean Society</w:t>
      </w:r>
      <w:r>
        <w:rPr>
          <w:color w:val="000000"/>
        </w:rPr>
        <w:t xml:space="preserve"> </w:t>
      </w:r>
      <w:r>
        <w:rPr>
          <w:b/>
          <w:color w:val="000000"/>
        </w:rPr>
        <w:t>106</w:t>
      </w:r>
      <w:r>
        <w:rPr>
          <w:color w:val="000000"/>
        </w:rPr>
        <w:t>: 191–201.</w:t>
      </w:r>
    </w:p>
    <w:p>
      <w:pPr>
        <w:pStyle w:val="Normal"/>
        <w:pBdr/>
        <w:spacing w:before="86" w:after="86"/>
        <w:rPr>
          <w:color w:val="000000"/>
        </w:rPr>
      </w:pPr>
      <w:r>
        <w:rPr>
          <w:color w:val="000000"/>
        </w:rPr>
        <w:t xml:space="preserve">Hendry, A.P., Day, T. &amp; Taylor, E.B. 2007a. Population Mixing and the Adaptive Divergence of Quantitative Traits in Discrete Populations: A Theoretical Framework for Empirical Tests. </w:t>
      </w:r>
      <w:r>
        <w:rPr>
          <w:i/>
          <w:color w:val="000000"/>
        </w:rPr>
        <w:t>Evolution</w:t>
      </w:r>
      <w:r>
        <w:rPr>
          <w:color w:val="000000"/>
        </w:rPr>
        <w:t xml:space="preserve"> </w:t>
      </w:r>
      <w:r>
        <w:rPr>
          <w:b/>
          <w:color w:val="000000"/>
        </w:rPr>
        <w:t>55</w:t>
      </w:r>
      <w:r>
        <w:rPr>
          <w:color w:val="000000"/>
        </w:rPr>
        <w:t>: 459–466.</w:t>
      </w:r>
    </w:p>
    <w:p>
      <w:pPr>
        <w:pStyle w:val="Normal"/>
        <w:pBdr/>
        <w:spacing w:before="86" w:after="86"/>
        <w:rPr>
          <w:color w:val="000000"/>
        </w:rPr>
      </w:pPr>
      <w:r>
        <w:rPr>
          <w:color w:val="000000"/>
        </w:rPr>
        <w:t xml:space="preserve">Hendry, A.P., Taylor, E.B. &amp; McPhail, J.D. 2007b. Adaptive Divergence and the Balance Between Selection and Gene Flow: Lake and Stream Stickleback in the Misty System. </w:t>
      </w:r>
      <w:r>
        <w:rPr>
          <w:i/>
          <w:color w:val="000000"/>
        </w:rPr>
        <w:t>Evolution</w:t>
      </w:r>
      <w:r>
        <w:rPr>
          <w:color w:val="000000"/>
        </w:rPr>
        <w:t xml:space="preserve"> </w:t>
      </w:r>
      <w:r>
        <w:rPr>
          <w:b/>
          <w:color w:val="000000"/>
        </w:rPr>
        <w:t>56</w:t>
      </w:r>
      <w:r>
        <w:rPr>
          <w:color w:val="000000"/>
        </w:rPr>
        <w:t>: 1199–1216.</w:t>
      </w:r>
    </w:p>
    <w:p>
      <w:pPr>
        <w:pStyle w:val="Normal"/>
        <w:pBdr/>
        <w:spacing w:before="86" w:after="86"/>
        <w:rPr>
          <w:color w:val="000000"/>
        </w:rPr>
      </w:pPr>
      <w:r>
        <w:rPr>
          <w:color w:val="000000"/>
        </w:rPr>
        <w:t xml:space="preserve">Henze, N. &amp; Zirkler, B. 1990. A class of invariant consistent tests for multivariate normality. </w:t>
      </w:r>
      <w:r>
        <w:rPr>
          <w:i/>
          <w:color w:val="000000"/>
        </w:rPr>
        <w:t>Communications in Statistics - Theory and Methods</w:t>
      </w:r>
      <w:r>
        <w:rPr>
          <w:color w:val="000000"/>
        </w:rPr>
        <w:t xml:space="preserve"> </w:t>
      </w:r>
      <w:r>
        <w:rPr>
          <w:b/>
          <w:color w:val="000000"/>
        </w:rPr>
        <w:t>19</w:t>
      </w:r>
      <w:r>
        <w:rPr>
          <w:color w:val="000000"/>
        </w:rPr>
        <w:t>: 3595–3617.</w:t>
      </w:r>
    </w:p>
    <w:p>
      <w:pPr>
        <w:pStyle w:val="Normal"/>
        <w:pBdr/>
        <w:spacing w:before="86" w:after="86"/>
        <w:rPr>
          <w:color w:val="000000"/>
        </w:rPr>
      </w:pPr>
      <w:r>
        <w:rPr>
          <w:color w:val="000000"/>
        </w:rPr>
        <w:t>Hijmans, R.J. 2019. Geosphere: Spherical Trigonometry.</w:t>
      </w:r>
    </w:p>
    <w:p>
      <w:pPr>
        <w:pStyle w:val="Normal"/>
        <w:pBdr/>
        <w:spacing w:before="86" w:after="86"/>
        <w:rPr>
          <w:color w:val="000000"/>
        </w:rPr>
      </w:pPr>
      <w:r>
        <w:rPr>
          <w:color w:val="000000"/>
        </w:rPr>
        <w:t xml:space="preserve">Hill, G.E., Inouye, C.Y. &amp; Montgomerie, R. 2002. Dietary carotenoids predict plumage coloration in wild house finches. </w:t>
      </w:r>
      <w:r>
        <w:rPr>
          <w:i/>
          <w:color w:val="000000"/>
        </w:rPr>
        <w:t>Proceedings of the Royal Society of London. Series B: Biological Sciences</w:t>
      </w:r>
      <w:r>
        <w:rPr>
          <w:color w:val="000000"/>
        </w:rPr>
        <w:t xml:space="preserve"> </w:t>
      </w:r>
      <w:r>
        <w:rPr>
          <w:b/>
          <w:color w:val="000000"/>
        </w:rPr>
        <w:t>269</w:t>
      </w:r>
      <w:r>
        <w:rPr>
          <w:color w:val="000000"/>
        </w:rPr>
        <w:t>: 1119–1124.</w:t>
      </w:r>
    </w:p>
    <w:p>
      <w:pPr>
        <w:pStyle w:val="Normal"/>
        <w:pBdr/>
        <w:spacing w:before="86" w:after="86"/>
        <w:rPr>
          <w:color w:val="000000"/>
        </w:rPr>
      </w:pPr>
      <w:r>
        <w:rPr>
          <w:color w:val="000000"/>
        </w:rPr>
        <w:t xml:space="preserve">Hill, G.E. &amp; McGraw, K.J. (eds). 2006. </w:t>
      </w:r>
      <w:r>
        <w:rPr>
          <w:i/>
          <w:color w:val="000000"/>
        </w:rPr>
        <w:t>Bird coloration</w:t>
      </w:r>
      <w:r>
        <w:rPr>
          <w:color w:val="000000"/>
        </w:rPr>
        <w:t>. Harvard University Press, Cambridge, Mass.</w:t>
      </w:r>
    </w:p>
    <w:p>
      <w:pPr>
        <w:pStyle w:val="Normal"/>
        <w:pBdr/>
        <w:spacing w:before="86" w:after="86"/>
        <w:rPr>
          <w:color w:val="000000"/>
        </w:rPr>
      </w:pPr>
      <w:r>
        <w:rPr>
          <w:color w:val="000000"/>
        </w:rPr>
        <w:t xml:space="preserve">Hollander, M., Wolfe, D.A. &amp; Chicken, E. 2013. </w:t>
      </w:r>
      <w:r>
        <w:rPr>
          <w:i/>
          <w:color w:val="000000"/>
        </w:rPr>
        <w:t>Nonparametric statistical methods</w:t>
      </w:r>
      <w:r>
        <w:rPr>
          <w:color w:val="000000"/>
        </w:rPr>
        <w:t>, Third edition. John Wiley &amp; Sons, Inc, Hoboken, New Jersey.</w:t>
      </w:r>
    </w:p>
    <w:p>
      <w:pPr>
        <w:pStyle w:val="Normal"/>
        <w:pBdr/>
        <w:spacing w:before="86" w:after="86"/>
        <w:rPr>
          <w:color w:val="000000"/>
        </w:rPr>
      </w:pPr>
      <w:r>
        <w:rPr>
          <w:color w:val="000000"/>
        </w:rPr>
        <w:t xml:space="preserve">Howard, R.A. 1950. Vegetation of the Bimini Island Group: Bahamas, B. W. I. </w:t>
      </w:r>
      <w:r>
        <w:rPr>
          <w:i/>
          <w:color w:val="000000"/>
        </w:rPr>
        <w:t>Ecological Monographs</w:t>
      </w:r>
      <w:r>
        <w:rPr>
          <w:color w:val="000000"/>
        </w:rPr>
        <w:t xml:space="preserve"> </w:t>
      </w:r>
      <w:r>
        <w:rPr>
          <w:b/>
          <w:color w:val="000000"/>
        </w:rPr>
        <w:t>20</w:t>
      </w:r>
      <w:r>
        <w:rPr>
          <w:color w:val="000000"/>
        </w:rPr>
        <w:t>: 317–349.</w:t>
      </w:r>
    </w:p>
    <w:p>
      <w:pPr>
        <w:pStyle w:val="Normal"/>
        <w:pBdr/>
        <w:spacing w:before="86" w:after="86"/>
        <w:rPr>
          <w:color w:val="000000"/>
        </w:rPr>
      </w:pPr>
      <w:r>
        <w:rPr>
          <w:color w:val="000000"/>
        </w:rPr>
        <w:t xml:space="preserve">Ingram, T., Harrison, A., Mahler, D.L., Castañeda, M. del R., Glor, R.E. &amp; Herrel, A. </w:t>
      </w:r>
      <w:r>
        <w:rPr>
          <w:i/>
          <w:color w:val="000000"/>
        </w:rPr>
        <w:t>et al.</w:t>
      </w:r>
      <w:r>
        <w:rPr>
          <w:color w:val="000000"/>
        </w:rPr>
        <w:t xml:space="preserve"> 2016. Comparative tests of the role of dewlap size in </w:t>
      </w:r>
      <w:r>
        <w:rPr>
          <w:i/>
          <w:color w:val="000000"/>
        </w:rPr>
        <w:t>Anolis</w:t>
      </w:r>
      <w:r>
        <w:rPr>
          <w:color w:val="000000"/>
        </w:rPr>
        <w:t xml:space="preserve"> lizard speciation. </w:t>
      </w:r>
      <w:r>
        <w:rPr>
          <w:i/>
          <w:color w:val="000000"/>
        </w:rPr>
        <w:t>Proceedings of the Royal Society B: Biological Sciences</w:t>
      </w:r>
      <w:r>
        <w:rPr>
          <w:color w:val="000000"/>
        </w:rPr>
        <w:t xml:space="preserve"> </w:t>
      </w:r>
      <w:r>
        <w:rPr>
          <w:b/>
          <w:color w:val="000000"/>
        </w:rPr>
        <w:t>283</w:t>
      </w:r>
      <w:r>
        <w:rPr>
          <w:color w:val="000000"/>
        </w:rPr>
        <w:t>: 20162199.</w:t>
      </w:r>
    </w:p>
    <w:p>
      <w:pPr>
        <w:pStyle w:val="Normal"/>
        <w:pBdr/>
        <w:spacing w:before="86" w:after="86"/>
        <w:rPr>
          <w:color w:val="000000"/>
        </w:rPr>
      </w:pPr>
      <w:r>
        <w:rPr>
          <w:color w:val="000000"/>
        </w:rPr>
        <w:t xml:space="preserve">Kamath, A. &amp; Losos, J.B. 2018. Estimating encounter rates as the first step of sexual selection in the lizard </w:t>
      </w:r>
      <w:r>
        <w:rPr>
          <w:i/>
          <w:color w:val="000000"/>
        </w:rPr>
        <w:t>Anolis</w:t>
      </w:r>
      <w:r>
        <w:rPr>
          <w:color w:val="000000"/>
        </w:rPr>
        <w:t xml:space="preserve"> </w:t>
      </w:r>
      <w:r>
        <w:rPr>
          <w:i/>
          <w:color w:val="000000"/>
        </w:rPr>
        <w:t>Sagrei</w:t>
      </w:r>
      <w:r>
        <w:rPr>
          <w:color w:val="000000"/>
        </w:rPr>
        <w:t xml:space="preserve">. </w:t>
      </w:r>
      <w:r>
        <w:rPr>
          <w:i/>
          <w:color w:val="000000"/>
        </w:rPr>
        <w:t>Proceedings of the Royal Society B: Biological Sciences</w:t>
      </w:r>
      <w:r>
        <w:rPr>
          <w:color w:val="000000"/>
        </w:rPr>
        <w:t xml:space="preserve"> </w:t>
      </w:r>
      <w:r>
        <w:rPr>
          <w:b/>
          <w:color w:val="000000"/>
        </w:rPr>
        <w:t>285</w:t>
      </w:r>
      <w:r>
        <w:rPr>
          <w:color w:val="000000"/>
        </w:rPr>
        <w:t>: 20172244.</w:t>
      </w:r>
    </w:p>
    <w:p>
      <w:pPr>
        <w:pStyle w:val="Normal"/>
        <w:pBdr/>
        <w:spacing w:before="86" w:after="86"/>
        <w:rPr>
          <w:color w:val="000000"/>
        </w:rPr>
      </w:pPr>
      <w:r>
        <w:rPr>
          <w:color w:val="000000"/>
        </w:rPr>
        <w:t xml:space="preserve">Kim, B. &amp; Oertzen, T. von. 2018. Classifiers as a model-free group comparison test. </w:t>
      </w:r>
      <w:r>
        <w:rPr>
          <w:i/>
          <w:color w:val="000000"/>
        </w:rPr>
        <w:t>Behavior Research Methods</w:t>
      </w:r>
      <w:r>
        <w:rPr>
          <w:color w:val="000000"/>
        </w:rPr>
        <w:t xml:space="preserve"> </w:t>
      </w:r>
      <w:r>
        <w:rPr>
          <w:b/>
          <w:color w:val="000000"/>
        </w:rPr>
        <w:t>50</w:t>
      </w:r>
      <w:r>
        <w:rPr>
          <w:color w:val="000000"/>
        </w:rPr>
        <w:t>: 416–426.</w:t>
      </w:r>
    </w:p>
    <w:p>
      <w:pPr>
        <w:pStyle w:val="Normal"/>
        <w:pBdr/>
        <w:spacing w:before="86" w:after="86"/>
        <w:rPr>
          <w:color w:val="000000"/>
        </w:rPr>
      </w:pPr>
      <w:r>
        <w:rPr>
          <w:color w:val="000000"/>
        </w:rPr>
        <w:t xml:space="preserve">Kolbe, J.J., Larson, A., Losos, J.B. &amp; de Queiroz, K. 2008. Admixture determines genetic diversity and population differentiation in the biological invasion of a lizard species. </w:t>
      </w:r>
      <w:r>
        <w:rPr>
          <w:i/>
          <w:color w:val="000000"/>
        </w:rPr>
        <w:t>Biology Letters</w:t>
      </w:r>
      <w:r>
        <w:rPr>
          <w:color w:val="000000"/>
        </w:rPr>
        <w:t xml:space="preserve"> </w:t>
      </w:r>
      <w:r>
        <w:rPr>
          <w:b/>
          <w:color w:val="000000"/>
        </w:rPr>
        <w:t>4</w:t>
      </w:r>
      <w:r>
        <w:rPr>
          <w:color w:val="000000"/>
        </w:rPr>
        <w:t>: 434–437.</w:t>
      </w:r>
    </w:p>
    <w:p>
      <w:pPr>
        <w:pStyle w:val="Normal"/>
        <w:pBdr/>
        <w:spacing w:before="86" w:after="86"/>
        <w:rPr>
          <w:color w:val="000000"/>
        </w:rPr>
      </w:pPr>
      <w:r>
        <w:rPr>
          <w:color w:val="000000"/>
        </w:rPr>
        <w:t xml:space="preserve">Kolbe, J.J., Leal, M., Schoener, T.W., Spiller, D.A. &amp; Losos, J.B. 2012. Founder Effects Persist Despite Adaptive Differentiation: A Field Experiment with Lizards. </w:t>
      </w:r>
      <w:r>
        <w:rPr>
          <w:i/>
          <w:color w:val="000000"/>
        </w:rPr>
        <w:t>Science</w:t>
      </w:r>
      <w:r>
        <w:rPr>
          <w:color w:val="000000"/>
        </w:rPr>
        <w:t xml:space="preserve"> </w:t>
      </w:r>
      <w:r>
        <w:rPr>
          <w:b/>
          <w:color w:val="000000"/>
        </w:rPr>
        <w:t>335</w:t>
      </w:r>
      <w:r>
        <w:rPr>
          <w:color w:val="000000"/>
        </w:rPr>
        <w:t>: 1086–1089.</w:t>
      </w:r>
    </w:p>
    <w:p>
      <w:pPr>
        <w:pStyle w:val="Normal"/>
        <w:pBdr/>
        <w:spacing w:before="86" w:after="86"/>
        <w:rPr>
          <w:color w:val="000000"/>
        </w:rPr>
      </w:pPr>
      <w:r>
        <w:rPr>
          <w:color w:val="000000"/>
        </w:rPr>
        <w:t xml:space="preserve">Korkmaz, S., Goksuluk, D. &amp; Zararsiz, G. 2014. MVN: An R Package for Assessing Multivariate Normality. </w:t>
      </w:r>
      <w:r>
        <w:rPr>
          <w:i/>
          <w:color w:val="000000"/>
        </w:rPr>
        <w:t>The R Journal</w:t>
      </w:r>
      <w:r>
        <w:rPr>
          <w:color w:val="000000"/>
        </w:rPr>
        <w:t xml:space="preserve"> </w:t>
      </w:r>
      <w:r>
        <w:rPr>
          <w:b/>
          <w:color w:val="000000"/>
        </w:rPr>
        <w:t>6</w:t>
      </w:r>
      <w:r>
        <w:rPr>
          <w:color w:val="000000"/>
        </w:rPr>
        <w:t>: 151–162.</w:t>
      </w:r>
    </w:p>
    <w:p>
      <w:pPr>
        <w:pStyle w:val="Normal"/>
        <w:pBdr/>
        <w:spacing w:before="86" w:after="86"/>
        <w:rPr>
          <w:color w:val="000000"/>
        </w:rPr>
      </w:pPr>
      <w:r>
        <w:rPr>
          <w:color w:val="000000"/>
        </w:rPr>
        <w:t xml:space="preserve">Kraaijeveld, K., Kraaijeveld-Smit, F.J.L. &amp; Maan, M.E. 2011. Sexual selection and speciation: The comparative evidence revisited. </w:t>
      </w:r>
      <w:r>
        <w:rPr>
          <w:i/>
          <w:color w:val="000000"/>
        </w:rPr>
        <w:t>Biological Reviews</w:t>
      </w:r>
      <w:r>
        <w:rPr>
          <w:color w:val="000000"/>
        </w:rPr>
        <w:t xml:space="preserve"> </w:t>
      </w:r>
      <w:r>
        <w:rPr>
          <w:b/>
          <w:color w:val="000000"/>
        </w:rPr>
        <w:t>86</w:t>
      </w:r>
      <w:r>
        <w:rPr>
          <w:color w:val="000000"/>
        </w:rPr>
        <w:t>: 367–377.</w:t>
      </w:r>
    </w:p>
    <w:p>
      <w:pPr>
        <w:pStyle w:val="Normal"/>
        <w:pBdr/>
        <w:spacing w:before="86" w:after="86"/>
        <w:rPr>
          <w:color w:val="000000"/>
        </w:rPr>
      </w:pPr>
      <w:r>
        <w:rPr>
          <w:color w:val="000000"/>
        </w:rPr>
        <w:t xml:space="preserve">Lambert, S.M., Geneva, A.J., Luke Mahler, D. &amp; Glor, R.E. 2013. Using genomic data to revisit an early example of reproductive character displacement in Haitian </w:t>
      </w:r>
      <w:r>
        <w:rPr>
          <w:i/>
          <w:color w:val="000000"/>
        </w:rPr>
        <w:t>Anolis</w:t>
      </w:r>
      <w:r>
        <w:rPr>
          <w:color w:val="000000"/>
        </w:rPr>
        <w:t xml:space="preserve"> lizards. </w:t>
      </w:r>
      <w:r>
        <w:rPr>
          <w:i/>
          <w:color w:val="000000"/>
        </w:rPr>
        <w:t>Molecular Ecology</w:t>
      </w:r>
      <w:r>
        <w:rPr>
          <w:color w:val="000000"/>
        </w:rPr>
        <w:t xml:space="preserve"> </w:t>
      </w:r>
      <w:r>
        <w:rPr>
          <w:b/>
          <w:color w:val="000000"/>
        </w:rPr>
        <w:t>22</w:t>
      </w:r>
      <w:r>
        <w:rPr>
          <w:color w:val="000000"/>
        </w:rPr>
        <w:t>: 3981–3995.</w:t>
      </w:r>
    </w:p>
    <w:p>
      <w:pPr>
        <w:pStyle w:val="Normal"/>
        <w:pBdr/>
        <w:spacing w:before="86" w:after="86"/>
        <w:rPr>
          <w:color w:val="000000"/>
        </w:rPr>
      </w:pPr>
      <w:r>
        <w:rPr>
          <w:color w:val="000000"/>
        </w:rPr>
        <w:t xml:space="preserve">Lazareva, O.F., Shimizu, T. &amp; Wasserman, E.A. 2012. </w:t>
      </w:r>
      <w:r>
        <w:rPr>
          <w:i/>
          <w:color w:val="000000"/>
        </w:rPr>
        <w:t>How Animals See the WorldComparative Behavior, Biology, and Evolution of Vision</w:t>
      </w:r>
      <w:r>
        <w:rPr>
          <w:color w:val="000000"/>
        </w:rPr>
        <w:t>. Oxford University Press.</w:t>
      </w:r>
    </w:p>
    <w:p>
      <w:pPr>
        <w:pStyle w:val="Normal"/>
        <w:pBdr/>
        <w:spacing w:before="86" w:after="86"/>
        <w:rPr>
          <w:color w:val="000000"/>
        </w:rPr>
      </w:pPr>
      <w:r>
        <w:rPr>
          <w:color w:val="000000"/>
        </w:rPr>
        <w:t xml:space="preserve">Leal, M. &amp; Fleishman, L.J. 2004. Differences in Visual Signal Design and Detectability between Allopatric Populations of </w:t>
      </w:r>
      <w:r>
        <w:rPr>
          <w:i/>
          <w:color w:val="000000"/>
        </w:rPr>
        <w:t>Anolis</w:t>
      </w:r>
      <w:r>
        <w:rPr>
          <w:color w:val="000000"/>
        </w:rPr>
        <w:t xml:space="preserve"> Lizards. </w:t>
      </w:r>
      <w:r>
        <w:rPr>
          <w:i/>
          <w:color w:val="000000"/>
        </w:rPr>
        <w:t>The American Naturalist</w:t>
      </w:r>
      <w:r>
        <w:rPr>
          <w:color w:val="000000"/>
        </w:rPr>
        <w:t xml:space="preserve"> </w:t>
      </w:r>
      <w:r>
        <w:rPr>
          <w:b/>
          <w:color w:val="000000"/>
        </w:rPr>
        <w:t>163</w:t>
      </w:r>
      <w:r>
        <w:rPr>
          <w:color w:val="000000"/>
        </w:rPr>
        <w:t>: 26–39.</w:t>
      </w:r>
    </w:p>
    <w:p>
      <w:pPr>
        <w:pStyle w:val="Normal"/>
        <w:pBdr/>
        <w:spacing w:before="86" w:after="86"/>
        <w:rPr>
          <w:color w:val="000000"/>
        </w:rPr>
      </w:pPr>
      <w:r>
        <w:rPr>
          <w:color w:val="000000"/>
        </w:rPr>
        <w:t xml:space="preserve">Leal, M. &amp; Fleishman, L.J. 2002. Evidence for habitat partitioning based on adaptation to environmental light in a pair of sympatric lizard species. </w:t>
      </w:r>
      <w:r>
        <w:rPr>
          <w:i/>
          <w:color w:val="000000"/>
        </w:rPr>
        <w:t>Proceedings of the Royal Society of London. Series B: Biological Sciences</w:t>
      </w:r>
      <w:r>
        <w:rPr>
          <w:color w:val="000000"/>
        </w:rPr>
        <w:t xml:space="preserve"> </w:t>
      </w:r>
      <w:r>
        <w:rPr>
          <w:b/>
          <w:color w:val="000000"/>
        </w:rPr>
        <w:t>269</w:t>
      </w:r>
      <w:r>
        <w:rPr>
          <w:color w:val="000000"/>
        </w:rPr>
        <w:t>: 351–359.</w:t>
      </w:r>
    </w:p>
    <w:p>
      <w:pPr>
        <w:pStyle w:val="Normal"/>
        <w:pBdr/>
        <w:spacing w:before="86" w:after="86"/>
        <w:rPr>
          <w:color w:val="000000"/>
        </w:rPr>
      </w:pPr>
      <w:r>
        <w:rPr>
          <w:color w:val="000000"/>
        </w:rPr>
        <w:t xml:space="preserve">Leal, M. &amp; Rodriguez-Robles, J.A. 1997. Antipredator Responses of the Puerto Rican Giant Anole, </w:t>
      </w:r>
      <w:r>
        <w:rPr>
          <w:i/>
          <w:color w:val="000000"/>
        </w:rPr>
        <w:t>Anolis</w:t>
      </w:r>
      <w:r>
        <w:rPr>
          <w:color w:val="000000"/>
        </w:rPr>
        <w:t xml:space="preserve"> </w:t>
      </w:r>
      <w:r>
        <w:rPr>
          <w:i/>
          <w:color w:val="000000"/>
        </w:rPr>
        <w:t>Cuvieri</w:t>
      </w:r>
      <w:r>
        <w:rPr>
          <w:color w:val="000000"/>
        </w:rPr>
        <w:t xml:space="preserve"> (Squamata: Polychrotidae). </w:t>
      </w:r>
      <w:r>
        <w:rPr>
          <w:i/>
          <w:color w:val="000000"/>
        </w:rPr>
        <w:t>Biotropica</w:t>
      </w:r>
      <w:r>
        <w:rPr>
          <w:color w:val="000000"/>
        </w:rPr>
        <w:t xml:space="preserve"> </w:t>
      </w:r>
      <w:r>
        <w:rPr>
          <w:b/>
          <w:color w:val="000000"/>
        </w:rPr>
        <w:t>29</w:t>
      </w:r>
      <w:r>
        <w:rPr>
          <w:color w:val="000000"/>
        </w:rPr>
        <w:t>: 372–375.</w:t>
      </w:r>
    </w:p>
    <w:p>
      <w:pPr>
        <w:pStyle w:val="Normal"/>
        <w:pBdr/>
        <w:spacing w:before="86" w:after="86"/>
        <w:rPr>
          <w:color w:val="000000"/>
        </w:rPr>
      </w:pPr>
      <w:r>
        <w:rPr>
          <w:color w:val="000000"/>
        </w:rPr>
        <w:t xml:space="preserve">Leal, M. &amp; Rodríguez-Robles, J.A. 1995. Antipredator Responses of </w:t>
      </w:r>
      <w:r>
        <w:rPr>
          <w:i/>
          <w:color w:val="000000"/>
        </w:rPr>
        <w:t>Anolis</w:t>
      </w:r>
      <w:r>
        <w:rPr>
          <w:color w:val="000000"/>
        </w:rPr>
        <w:t xml:space="preserve"> </w:t>
      </w:r>
      <w:r>
        <w:rPr>
          <w:i/>
          <w:color w:val="000000"/>
        </w:rPr>
        <w:t>Cristatellus</w:t>
      </w:r>
      <w:r>
        <w:rPr>
          <w:color w:val="000000"/>
        </w:rPr>
        <w:t xml:space="preserve"> (Sauria: Polychrotidae). </w:t>
      </w:r>
      <w:r>
        <w:rPr>
          <w:i/>
          <w:color w:val="000000"/>
        </w:rPr>
        <w:t>Copeia</w:t>
      </w:r>
      <w:r>
        <w:rPr>
          <w:color w:val="000000"/>
        </w:rPr>
        <w:t xml:space="preserve"> </w:t>
      </w:r>
      <w:r>
        <w:rPr>
          <w:b/>
          <w:color w:val="000000"/>
        </w:rPr>
        <w:t>1995</w:t>
      </w:r>
      <w:r>
        <w:rPr>
          <w:color w:val="000000"/>
        </w:rPr>
        <w:t>: 155–161.</w:t>
      </w:r>
    </w:p>
    <w:p>
      <w:pPr>
        <w:pStyle w:val="Normal"/>
        <w:pBdr/>
        <w:spacing w:before="86" w:after="86"/>
        <w:rPr>
          <w:color w:val="000000"/>
        </w:rPr>
      </w:pPr>
      <w:r>
        <w:rPr>
          <w:color w:val="000000"/>
        </w:rPr>
        <w:t xml:space="preserve">Leal, M. &amp; Rodríguez-Robles, J.A. 1997. Signalling displays during predatorPrey interactions in a Puerto Rican anole, </w:t>
      </w:r>
      <w:r>
        <w:rPr>
          <w:i/>
          <w:color w:val="000000"/>
        </w:rPr>
        <w:t>Anolis</w:t>
      </w:r>
      <w:r>
        <w:rPr>
          <w:color w:val="000000"/>
        </w:rPr>
        <w:t xml:space="preserve"> </w:t>
      </w:r>
      <w:r>
        <w:rPr>
          <w:i/>
          <w:color w:val="000000"/>
        </w:rPr>
        <w:t>Cristatellus</w:t>
      </w:r>
      <w:r>
        <w:rPr>
          <w:color w:val="000000"/>
        </w:rPr>
        <w:t xml:space="preserve">. </w:t>
      </w:r>
      <w:r>
        <w:rPr>
          <w:i/>
          <w:color w:val="000000"/>
        </w:rPr>
        <w:t>Animal Behaviour</w:t>
      </w:r>
      <w:r>
        <w:rPr>
          <w:color w:val="000000"/>
        </w:rPr>
        <w:t xml:space="preserve"> </w:t>
      </w:r>
      <w:r>
        <w:rPr>
          <w:b/>
          <w:color w:val="000000"/>
        </w:rPr>
        <w:t>54</w:t>
      </w:r>
      <w:r>
        <w:rPr>
          <w:color w:val="000000"/>
        </w:rPr>
        <w:t>: 1147–1154.</w:t>
      </w:r>
    </w:p>
    <w:p>
      <w:pPr>
        <w:pStyle w:val="Normal"/>
        <w:pBdr/>
        <w:spacing w:before="86" w:after="86"/>
        <w:rPr>
          <w:color w:val="000000"/>
        </w:rPr>
      </w:pPr>
      <w:r>
        <w:rPr>
          <w:color w:val="000000"/>
        </w:rPr>
        <w:t xml:space="preserve">Lenormand, T. 2002. Gene flow and the limits to natural selection. </w:t>
      </w:r>
      <w:r>
        <w:rPr>
          <w:i/>
          <w:color w:val="000000"/>
        </w:rPr>
        <w:t>Trends in Ecology &amp; Evolution</w:t>
      </w:r>
      <w:r>
        <w:rPr>
          <w:color w:val="000000"/>
        </w:rPr>
        <w:t xml:space="preserve"> </w:t>
      </w:r>
      <w:r>
        <w:rPr>
          <w:b/>
          <w:color w:val="000000"/>
        </w:rPr>
        <w:t>17</w:t>
      </w:r>
      <w:r>
        <w:rPr>
          <w:color w:val="000000"/>
        </w:rPr>
        <w:t>: 183–189.</w:t>
      </w:r>
    </w:p>
    <w:p>
      <w:pPr>
        <w:pStyle w:val="Normal"/>
        <w:pBdr/>
        <w:spacing w:before="86" w:after="86"/>
        <w:rPr>
          <w:color w:val="000000"/>
        </w:rPr>
      </w:pPr>
      <w:r>
        <w:rPr>
          <w:color w:val="000000"/>
        </w:rPr>
        <w:t xml:space="preserve">Losos, J.B. 1985. An Experimental Demonstration of the Species-Recognition Role of </w:t>
      </w:r>
      <w:r>
        <w:rPr>
          <w:i/>
          <w:color w:val="000000"/>
        </w:rPr>
        <w:t>Anolis</w:t>
      </w:r>
      <w:r>
        <w:rPr>
          <w:color w:val="000000"/>
        </w:rPr>
        <w:t xml:space="preserve"> Dewlap Color. </w:t>
      </w:r>
      <w:r>
        <w:rPr>
          <w:i/>
          <w:color w:val="000000"/>
        </w:rPr>
        <w:t>Copeia</w:t>
      </w:r>
      <w:r>
        <w:rPr>
          <w:color w:val="000000"/>
        </w:rPr>
        <w:t xml:space="preserve"> </w:t>
      </w:r>
      <w:r>
        <w:rPr>
          <w:b/>
          <w:color w:val="000000"/>
        </w:rPr>
        <w:t>1985</w:t>
      </w:r>
      <w:r>
        <w:rPr>
          <w:color w:val="000000"/>
        </w:rPr>
        <w:t>: 905–910.</w:t>
      </w:r>
    </w:p>
    <w:p>
      <w:pPr>
        <w:pStyle w:val="Normal"/>
        <w:pBdr/>
        <w:spacing w:before="86" w:after="86"/>
        <w:rPr>
          <w:color w:val="000000"/>
        </w:rPr>
      </w:pPr>
      <w:r>
        <w:rPr>
          <w:color w:val="000000"/>
        </w:rPr>
        <w:t xml:space="preserve">Losos, J.B. 2011. Convergence, Adaptation, and Constraint. </w:t>
      </w:r>
      <w:r>
        <w:rPr>
          <w:i/>
          <w:color w:val="000000"/>
        </w:rPr>
        <w:t>Evolution</w:t>
      </w:r>
      <w:r>
        <w:rPr>
          <w:color w:val="000000"/>
        </w:rPr>
        <w:t xml:space="preserve"> </w:t>
      </w:r>
      <w:r>
        <w:rPr>
          <w:b/>
          <w:color w:val="000000"/>
        </w:rPr>
        <w:t>65</w:t>
      </w:r>
      <w:r>
        <w:rPr>
          <w:color w:val="000000"/>
        </w:rPr>
        <w:t>: 1827–1840.</w:t>
      </w:r>
    </w:p>
    <w:p>
      <w:pPr>
        <w:pStyle w:val="Normal"/>
        <w:pBdr/>
        <w:spacing w:before="86" w:after="86"/>
        <w:rPr>
          <w:color w:val="000000"/>
        </w:rPr>
      </w:pPr>
      <w:r>
        <w:rPr>
          <w:color w:val="000000"/>
        </w:rPr>
        <w:t xml:space="preserve">Losos, J.B. 2009. </w:t>
      </w:r>
      <w:r>
        <w:rPr>
          <w:i/>
          <w:color w:val="000000"/>
        </w:rPr>
        <w:t>Lizards in an Evolutionary Tree: Ecology and Adaptive Radiation of Anoles</w:t>
      </w:r>
      <w:r>
        <w:rPr>
          <w:color w:val="000000"/>
        </w:rPr>
        <w:t>. University of California Press.</w:t>
      </w:r>
    </w:p>
    <w:p>
      <w:pPr>
        <w:pStyle w:val="Normal"/>
        <w:pBdr/>
        <w:spacing w:before="86" w:after="86"/>
        <w:rPr>
          <w:color w:val="000000"/>
        </w:rPr>
      </w:pPr>
      <w:r>
        <w:rPr>
          <w:color w:val="000000"/>
        </w:rPr>
        <w:t xml:space="preserve">Losos, J.B., Irschick, D.J. &amp; Schoener, T.W. 1994. Adaptation and Constraint in the Evolution of Specialization of Bahamian </w:t>
      </w:r>
      <w:r>
        <w:rPr>
          <w:i/>
          <w:color w:val="000000"/>
        </w:rPr>
        <w:t>Anolis</w:t>
      </w:r>
      <w:r>
        <w:rPr>
          <w:color w:val="000000"/>
        </w:rPr>
        <w:t xml:space="preserve"> Lizards. </w:t>
      </w:r>
      <w:r>
        <w:rPr>
          <w:i/>
          <w:color w:val="000000"/>
        </w:rPr>
        <w:t>Evolution</w:t>
      </w:r>
      <w:r>
        <w:rPr>
          <w:color w:val="000000"/>
        </w:rPr>
        <w:t xml:space="preserve"> </w:t>
      </w:r>
      <w:r>
        <w:rPr>
          <w:b/>
          <w:color w:val="000000"/>
        </w:rPr>
        <w:t>48</w:t>
      </w:r>
      <w:r>
        <w:rPr>
          <w:color w:val="000000"/>
        </w:rPr>
        <w:t>: 1786–1798.</w:t>
      </w:r>
    </w:p>
    <w:p>
      <w:pPr>
        <w:pStyle w:val="Normal"/>
        <w:pBdr/>
        <w:spacing w:before="86" w:after="86"/>
        <w:rPr>
          <w:color w:val="000000"/>
        </w:rPr>
      </w:pPr>
      <w:r>
        <w:rPr>
          <w:color w:val="000000"/>
        </w:rPr>
        <w:t xml:space="preserve">Losos, J.B., Schoener, T.W., Warheit, K.I. &amp; Creer, D. 2001. Experimental studies of adaptive differentiation in Bahamian </w:t>
      </w:r>
      <w:r>
        <w:rPr>
          <w:i/>
          <w:color w:val="000000"/>
        </w:rPr>
        <w:t>Anolis</w:t>
      </w:r>
      <w:r>
        <w:rPr>
          <w:color w:val="000000"/>
        </w:rPr>
        <w:t xml:space="preserve"> lizards. </w:t>
      </w:r>
      <w:r>
        <w:rPr>
          <w:i/>
          <w:color w:val="000000"/>
        </w:rPr>
        <w:t>Genetica</w:t>
      </w:r>
      <w:r>
        <w:rPr>
          <w:color w:val="000000"/>
        </w:rPr>
        <w:t xml:space="preserve"> </w:t>
      </w:r>
      <w:r>
        <w:rPr>
          <w:b/>
          <w:color w:val="000000"/>
        </w:rPr>
        <w:t>112-113</w:t>
      </w:r>
      <w:r>
        <w:rPr>
          <w:color w:val="000000"/>
        </w:rPr>
        <w:t>: 399–415.</w:t>
      </w:r>
    </w:p>
    <w:p>
      <w:pPr>
        <w:pStyle w:val="Normal"/>
        <w:pBdr/>
        <w:spacing w:before="86" w:after="86"/>
        <w:rPr>
          <w:color w:val="000000"/>
        </w:rPr>
      </w:pPr>
      <w:r>
        <w:rPr>
          <w:color w:val="000000"/>
        </w:rPr>
        <w:t xml:space="preserve">Losos, J.B., Warheitt, K.I. &amp; Schoener, T.W. 1997. Adaptive differentiation following experimental island colonization in </w:t>
      </w:r>
      <w:r>
        <w:rPr>
          <w:i/>
          <w:color w:val="000000"/>
        </w:rPr>
        <w:t>Anolis</w:t>
      </w:r>
      <w:r>
        <w:rPr>
          <w:color w:val="000000"/>
        </w:rPr>
        <w:t xml:space="preserve"> lizards. </w:t>
      </w:r>
      <w:r>
        <w:rPr>
          <w:i/>
          <w:color w:val="000000"/>
        </w:rPr>
        <w:t>Nature</w:t>
      </w:r>
      <w:r>
        <w:rPr>
          <w:color w:val="000000"/>
        </w:rPr>
        <w:t xml:space="preserve"> </w:t>
      </w:r>
      <w:r>
        <w:rPr>
          <w:b/>
          <w:color w:val="000000"/>
        </w:rPr>
        <w:t>387</w:t>
      </w:r>
      <w:r>
        <w:rPr>
          <w:color w:val="000000"/>
        </w:rPr>
        <w:t>: 70–73.</w:t>
      </w:r>
    </w:p>
    <w:p>
      <w:pPr>
        <w:pStyle w:val="Normal"/>
        <w:pBdr/>
        <w:spacing w:before="86" w:after="86"/>
        <w:rPr>
          <w:color w:val="000000"/>
        </w:rPr>
      </w:pPr>
      <w:r>
        <w:rPr>
          <w:color w:val="000000"/>
        </w:rPr>
        <w:t xml:space="preserve">Macedonia, J.M. 2001. Habitat light, colour variation, and ultraviolet reflectance in the Grand Cayman anole, </w:t>
      </w:r>
      <w:r>
        <w:rPr>
          <w:i/>
          <w:color w:val="000000"/>
        </w:rPr>
        <w:t>Anolis</w:t>
      </w:r>
      <w:r>
        <w:rPr>
          <w:color w:val="000000"/>
        </w:rPr>
        <w:t xml:space="preserve"> </w:t>
      </w:r>
      <w:r>
        <w:rPr>
          <w:i/>
          <w:color w:val="000000"/>
        </w:rPr>
        <w:t>Conspersus</w:t>
      </w:r>
      <w:r>
        <w:rPr>
          <w:color w:val="000000"/>
        </w:rPr>
        <w:t xml:space="preserve">. </w:t>
      </w:r>
      <w:r>
        <w:rPr>
          <w:i/>
          <w:color w:val="000000"/>
        </w:rPr>
        <w:t>Biological Journal of the Linnean Society</w:t>
      </w:r>
      <w:r>
        <w:rPr>
          <w:color w:val="000000"/>
        </w:rPr>
        <w:t xml:space="preserve"> </w:t>
      </w:r>
      <w:r>
        <w:rPr>
          <w:b/>
          <w:color w:val="000000"/>
        </w:rPr>
        <w:t>73</w:t>
      </w:r>
      <w:r>
        <w:rPr>
          <w:color w:val="000000"/>
        </w:rPr>
        <w:t>: 299–320.</w:t>
      </w:r>
    </w:p>
    <w:p>
      <w:pPr>
        <w:pStyle w:val="Normal"/>
        <w:pBdr/>
        <w:spacing w:before="86" w:after="86"/>
        <w:rPr>
          <w:color w:val="000000"/>
        </w:rPr>
      </w:pPr>
      <w:r>
        <w:rPr>
          <w:color w:val="000000"/>
        </w:rPr>
        <w:t xml:space="preserve">Macedonia, J.M., Clark, D.L., Riley, R.G. &amp; Kemp, D.J. 2013. Species recognition of color and motion signals in </w:t>
      </w:r>
      <w:r>
        <w:rPr>
          <w:i/>
          <w:color w:val="000000"/>
        </w:rPr>
        <w:t>Anolis</w:t>
      </w:r>
      <w:r>
        <w:rPr>
          <w:color w:val="000000"/>
        </w:rPr>
        <w:t xml:space="preserve"> </w:t>
      </w:r>
      <w:r>
        <w:rPr>
          <w:i/>
          <w:color w:val="000000"/>
        </w:rPr>
        <w:t>Grahami</w:t>
      </w:r>
      <w:r>
        <w:rPr>
          <w:color w:val="000000"/>
        </w:rPr>
        <w:t xml:space="preserve">: Evidence from responses to lizard robots. </w:t>
      </w:r>
      <w:r>
        <w:rPr>
          <w:i/>
          <w:color w:val="000000"/>
        </w:rPr>
        <w:t>Behavioral Ecology</w:t>
      </w:r>
      <w:r>
        <w:rPr>
          <w:color w:val="000000"/>
        </w:rPr>
        <w:t xml:space="preserve"> </w:t>
      </w:r>
      <w:r>
        <w:rPr>
          <w:b/>
          <w:color w:val="000000"/>
        </w:rPr>
        <w:t>24</w:t>
      </w:r>
      <w:r>
        <w:rPr>
          <w:color w:val="000000"/>
        </w:rPr>
        <w:t>: 846–852.</w:t>
      </w:r>
    </w:p>
    <w:p>
      <w:pPr>
        <w:pStyle w:val="Normal"/>
        <w:pBdr/>
        <w:spacing w:before="86" w:after="86"/>
        <w:rPr>
          <w:color w:val="000000"/>
        </w:rPr>
      </w:pPr>
      <w:r>
        <w:rPr>
          <w:color w:val="000000"/>
        </w:rPr>
        <w:t xml:space="preserve">Macedonia, J.M., Clark, D.L. &amp; Tamasi, A.L. 2014. Does Selection Favor Dewlap Colors that Maximize Detectability? A Test with Five Species of Jamaican </w:t>
      </w:r>
      <w:r>
        <w:rPr>
          <w:i/>
          <w:color w:val="000000"/>
        </w:rPr>
        <w:t>Anolis</w:t>
      </w:r>
      <w:r>
        <w:rPr>
          <w:color w:val="000000"/>
        </w:rPr>
        <w:t xml:space="preserve"> Lizards. </w:t>
      </w:r>
      <w:r>
        <w:rPr>
          <w:i/>
          <w:color w:val="000000"/>
        </w:rPr>
        <w:t>Herpetologica</w:t>
      </w:r>
      <w:r>
        <w:rPr>
          <w:color w:val="000000"/>
        </w:rPr>
        <w:t xml:space="preserve"> </w:t>
      </w:r>
      <w:r>
        <w:rPr>
          <w:b/>
          <w:color w:val="000000"/>
        </w:rPr>
        <w:t>70</w:t>
      </w:r>
      <w:r>
        <w:rPr>
          <w:color w:val="000000"/>
        </w:rPr>
        <w:t>: 157–170.</w:t>
      </w:r>
    </w:p>
    <w:p>
      <w:pPr>
        <w:pStyle w:val="Normal"/>
        <w:pBdr/>
        <w:spacing w:before="86" w:after="86"/>
        <w:rPr>
          <w:color w:val="000000"/>
        </w:rPr>
      </w:pPr>
      <w:r>
        <w:rPr>
          <w:color w:val="000000"/>
        </w:rPr>
        <w:t xml:space="preserve">Macedonia, J.M., James, S., Wittle, L.W. &amp; Clark, D.L. 2000. Skin Pigments and Coloration in the Jamaican Radiation of </w:t>
      </w:r>
      <w:r>
        <w:rPr>
          <w:i/>
          <w:color w:val="000000"/>
        </w:rPr>
        <w:t>Anolis</w:t>
      </w:r>
      <w:r>
        <w:rPr>
          <w:color w:val="000000"/>
        </w:rPr>
        <w:t xml:space="preserve"> Lizards. </w:t>
      </w:r>
      <w:r>
        <w:rPr>
          <w:i/>
          <w:color w:val="000000"/>
        </w:rPr>
        <w:t>Journal of Herpetology</w:t>
      </w:r>
      <w:r>
        <w:rPr>
          <w:color w:val="000000"/>
        </w:rPr>
        <w:t xml:space="preserve"> </w:t>
      </w:r>
      <w:r>
        <w:rPr>
          <w:b/>
          <w:color w:val="000000"/>
        </w:rPr>
        <w:t>34</w:t>
      </w:r>
      <w:r>
        <w:rPr>
          <w:color w:val="000000"/>
        </w:rPr>
        <w:t>: 99–109.</w:t>
      </w:r>
    </w:p>
    <w:p>
      <w:pPr>
        <w:pStyle w:val="Normal"/>
        <w:pBdr/>
        <w:spacing w:before="86" w:after="86"/>
        <w:rPr>
          <w:color w:val="000000"/>
        </w:rPr>
      </w:pPr>
      <w:r>
        <w:rPr>
          <w:color w:val="000000"/>
        </w:rPr>
        <w:t xml:space="preserve">Macedonia, J.M. &amp; Stamps, J.A. 1994. Species Recognition in </w:t>
      </w:r>
      <w:r>
        <w:rPr>
          <w:i/>
          <w:color w:val="000000"/>
        </w:rPr>
        <w:t>Anolis</w:t>
      </w:r>
      <w:r>
        <w:rPr>
          <w:color w:val="000000"/>
        </w:rPr>
        <w:t xml:space="preserve"> </w:t>
      </w:r>
      <w:r>
        <w:rPr>
          <w:i/>
          <w:color w:val="000000"/>
        </w:rPr>
        <w:t>Grahami</w:t>
      </w:r>
      <w:r>
        <w:rPr>
          <w:color w:val="000000"/>
        </w:rPr>
        <w:t xml:space="preserve"> (Sauria, Iguanidae): Evidence from Responses to Video Playbacks of Conspecific and Heterospecific Displays. </w:t>
      </w:r>
      <w:r>
        <w:rPr>
          <w:i/>
          <w:color w:val="000000"/>
        </w:rPr>
        <w:t>Ethology</w:t>
      </w:r>
      <w:r>
        <w:rPr>
          <w:color w:val="000000"/>
        </w:rPr>
        <w:t xml:space="preserve"> </w:t>
      </w:r>
      <w:r>
        <w:rPr>
          <w:b/>
          <w:color w:val="000000"/>
        </w:rPr>
        <w:t>98</w:t>
      </w:r>
      <w:r>
        <w:rPr>
          <w:color w:val="000000"/>
        </w:rPr>
        <w:t>: 246–264.</w:t>
      </w:r>
    </w:p>
    <w:p>
      <w:pPr>
        <w:pStyle w:val="Normal"/>
        <w:pBdr/>
        <w:spacing w:before="86" w:after="86"/>
        <w:rPr>
          <w:color w:val="000000"/>
        </w:rPr>
      </w:pPr>
      <w:r>
        <w:rPr>
          <w:color w:val="000000"/>
        </w:rPr>
        <w:t xml:space="preserve">Maia, R., Eliason, C.M., Bitton, P.-P., Doucet, S.M. &amp; Shawkey, M.D. 2013. Pavo: An R package for the analysis, visualization and organization of spectral data. </w:t>
      </w:r>
      <w:r>
        <w:rPr>
          <w:i/>
          <w:color w:val="000000"/>
        </w:rPr>
        <w:t>Methods in Ecology and Evolution</w:t>
      </w:r>
      <w:r>
        <w:rPr>
          <w:color w:val="000000"/>
        </w:rPr>
        <w:t xml:space="preserve"> n/a–n/a.</w:t>
      </w:r>
    </w:p>
    <w:p>
      <w:pPr>
        <w:pStyle w:val="Normal"/>
        <w:pBdr/>
        <w:spacing w:before="86" w:after="86"/>
        <w:rPr>
          <w:color w:val="000000"/>
        </w:rPr>
      </w:pPr>
      <w:r>
        <w:rPr>
          <w:color w:val="000000"/>
        </w:rPr>
        <w:t xml:space="preserve">Miles, L.S., Rivkin, L.R., Johnson, M.T.J., Munshi-South, J. &amp; Verrelli, B.C. 2019. Gene flow and genetic drift in urban environments. </w:t>
      </w:r>
      <w:r>
        <w:rPr>
          <w:i/>
          <w:color w:val="000000"/>
        </w:rPr>
        <w:t>Molecular Ecology</w:t>
      </w:r>
      <w:r>
        <w:rPr>
          <w:color w:val="000000"/>
        </w:rPr>
        <w:t xml:space="preserve"> </w:t>
      </w:r>
      <w:r>
        <w:rPr>
          <w:b/>
          <w:color w:val="000000"/>
        </w:rPr>
        <w:t>28</w:t>
      </w:r>
      <w:r>
        <w:rPr>
          <w:color w:val="000000"/>
        </w:rPr>
        <w:t>: 4138–4151.</w:t>
      </w:r>
    </w:p>
    <w:p>
      <w:pPr>
        <w:pStyle w:val="Normal"/>
        <w:pBdr/>
        <w:spacing w:before="86" w:after="86"/>
        <w:rPr>
          <w:color w:val="000000"/>
        </w:rPr>
      </w:pPr>
      <w:r>
        <w:rPr>
          <w:color w:val="000000"/>
        </w:rPr>
        <w:t xml:space="preserve">Morrison, D.F. 1988. </w:t>
      </w:r>
      <w:r>
        <w:rPr>
          <w:i/>
          <w:color w:val="000000"/>
        </w:rPr>
        <w:t>Multivariate statistical methods</w:t>
      </w:r>
      <w:r>
        <w:rPr>
          <w:color w:val="000000"/>
        </w:rPr>
        <w:t>. McGraw-Hill, Hamburg Auckland.</w:t>
      </w:r>
    </w:p>
    <w:p>
      <w:pPr>
        <w:pStyle w:val="Normal"/>
        <w:pBdr/>
        <w:spacing w:before="86" w:after="86"/>
        <w:rPr>
          <w:color w:val="000000"/>
        </w:rPr>
      </w:pPr>
      <w:r>
        <w:rPr>
          <w:color w:val="000000"/>
        </w:rPr>
        <w:t xml:space="preserve">Nemenyi, P. 1963. </w:t>
      </w:r>
      <w:r>
        <w:rPr>
          <w:i/>
          <w:color w:val="000000"/>
        </w:rPr>
        <w:t>Distribution-free multiple comparisons</w:t>
      </w:r>
      <w:r>
        <w:rPr>
          <w:color w:val="000000"/>
        </w:rPr>
        <w:t>. Ph. D. dissertation, Princeton University, Princeton, NJ.</w:t>
      </w:r>
    </w:p>
    <w:p>
      <w:pPr>
        <w:pStyle w:val="Normal"/>
        <w:pBdr/>
        <w:spacing w:before="86" w:after="86"/>
        <w:rPr>
          <w:color w:val="000000"/>
        </w:rPr>
      </w:pPr>
      <w:r>
        <w:rPr>
          <w:color w:val="000000"/>
        </w:rPr>
        <w:t xml:space="preserve">Ng, J., Geneva, A.J., Noll, S. &amp; Glor, R.E. 2017. Signals and Speciation: </w:t>
      </w:r>
      <w:r>
        <w:rPr>
          <w:i/>
          <w:color w:val="000000"/>
        </w:rPr>
        <w:t>Anolis</w:t>
      </w:r>
      <w:r>
        <w:rPr>
          <w:color w:val="000000"/>
        </w:rPr>
        <w:t xml:space="preserve"> Dewlap Color as a Reproductive Barrier. </w:t>
      </w:r>
      <w:r>
        <w:rPr>
          <w:i/>
          <w:color w:val="000000"/>
        </w:rPr>
        <w:t>Journal of Herpetology</w:t>
      </w:r>
      <w:r>
        <w:rPr>
          <w:color w:val="000000"/>
        </w:rPr>
        <w:t xml:space="preserve"> </w:t>
      </w:r>
      <w:r>
        <w:rPr>
          <w:b/>
          <w:color w:val="000000"/>
        </w:rPr>
        <w:t>51</w:t>
      </w:r>
      <w:r>
        <w:rPr>
          <w:color w:val="000000"/>
        </w:rPr>
        <w:t>: 437–447.</w:t>
      </w:r>
    </w:p>
    <w:p>
      <w:pPr>
        <w:pStyle w:val="Normal"/>
        <w:pBdr/>
        <w:spacing w:before="86" w:after="86"/>
        <w:rPr>
          <w:color w:val="000000"/>
        </w:rPr>
      </w:pPr>
      <w:r>
        <w:rPr>
          <w:color w:val="000000"/>
        </w:rPr>
        <w:t xml:space="preserve">Ng, J. &amp; Glor, R.E. 2011. Genetic differentiation among populations of a Hispaniolan trunk anole that exhibit geographical variation in dewlap colour. </w:t>
      </w:r>
      <w:r>
        <w:rPr>
          <w:i/>
          <w:color w:val="000000"/>
        </w:rPr>
        <w:t>Molecular Ecology</w:t>
      </w:r>
      <w:r>
        <w:rPr>
          <w:color w:val="000000"/>
        </w:rPr>
        <w:t xml:space="preserve"> </w:t>
      </w:r>
      <w:r>
        <w:rPr>
          <w:b/>
          <w:color w:val="000000"/>
        </w:rPr>
        <w:t>20</w:t>
      </w:r>
      <w:r>
        <w:rPr>
          <w:color w:val="000000"/>
        </w:rPr>
        <w:t>: 4302–4317.</w:t>
      </w:r>
    </w:p>
    <w:p>
      <w:pPr>
        <w:pStyle w:val="Normal"/>
        <w:pBdr/>
        <w:spacing w:before="86" w:after="86"/>
        <w:rPr>
          <w:color w:val="000000"/>
        </w:rPr>
      </w:pPr>
      <w:r>
        <w:rPr>
          <w:color w:val="000000"/>
        </w:rPr>
        <w:t xml:space="preserve">Ng, J., Kelly, A.L., MacGuigan, D.J. &amp; Glor, R.E. 2013. The Role of Heritable and Dietary Factors in the Sexual Signal of a Hispaniolan </w:t>
      </w:r>
      <w:r>
        <w:rPr>
          <w:i/>
          <w:color w:val="000000"/>
        </w:rPr>
        <w:t>Anolis</w:t>
      </w:r>
      <w:r>
        <w:rPr>
          <w:color w:val="000000"/>
        </w:rPr>
        <w:t xml:space="preserve"> Lizard, </w:t>
      </w:r>
      <w:r>
        <w:rPr>
          <w:i/>
          <w:color w:val="000000"/>
        </w:rPr>
        <w:t>Anolis</w:t>
      </w:r>
      <w:r>
        <w:rPr>
          <w:color w:val="000000"/>
        </w:rPr>
        <w:t xml:space="preserve"> distichus. </w:t>
      </w:r>
      <w:r>
        <w:rPr>
          <w:i/>
          <w:color w:val="000000"/>
        </w:rPr>
        <w:t>Journal of Heredity</w:t>
      </w:r>
      <w:r>
        <w:rPr>
          <w:color w:val="000000"/>
        </w:rPr>
        <w:t xml:space="preserve"> </w:t>
      </w:r>
      <w:r>
        <w:rPr>
          <w:b/>
          <w:color w:val="000000"/>
        </w:rPr>
        <w:t>104</w:t>
      </w:r>
      <w:r>
        <w:rPr>
          <w:color w:val="000000"/>
        </w:rPr>
        <w:t>: 862–873.</w:t>
      </w:r>
    </w:p>
    <w:p>
      <w:pPr>
        <w:pStyle w:val="Normal"/>
        <w:pBdr/>
        <w:spacing w:before="86" w:after="86"/>
        <w:rPr>
          <w:color w:val="000000"/>
        </w:rPr>
      </w:pPr>
      <w:r>
        <w:rPr>
          <w:color w:val="000000"/>
        </w:rPr>
        <w:t xml:space="preserve">Ng, J., Landeen, E.L., Logsdon, R.M. &amp; Glor, R.E. 2012. Correlation Between </w:t>
      </w:r>
      <w:r>
        <w:rPr>
          <w:i/>
          <w:color w:val="000000"/>
        </w:rPr>
        <w:t>Anolis</w:t>
      </w:r>
      <w:r>
        <w:rPr>
          <w:color w:val="000000"/>
        </w:rPr>
        <w:t xml:space="preserve"> Lizard Dewlap Phenotype and Environmental Variation Indicates Adaptive Divergence of a Signal Important to Sexual Selection and Species Recognition. </w:t>
      </w:r>
      <w:r>
        <w:rPr>
          <w:i/>
          <w:color w:val="000000"/>
        </w:rPr>
        <w:t>Evolution</w:t>
      </w:r>
      <w:r>
        <w:rPr>
          <w:color w:val="000000"/>
        </w:rPr>
        <w:t xml:space="preserve"> </w:t>
      </w:r>
      <w:r>
        <w:rPr>
          <w:b/>
          <w:color w:val="000000"/>
        </w:rPr>
        <w:t>67</w:t>
      </w:r>
      <w:r>
        <w:rPr>
          <w:color w:val="000000"/>
        </w:rPr>
        <w:t>: 573–582.</w:t>
      </w:r>
    </w:p>
    <w:p>
      <w:pPr>
        <w:pStyle w:val="Normal"/>
        <w:pBdr/>
        <w:spacing w:before="86" w:after="86"/>
        <w:rPr>
          <w:color w:val="000000"/>
        </w:rPr>
      </w:pPr>
      <w:r>
        <w:rPr>
          <w:color w:val="000000"/>
        </w:rPr>
        <w:t xml:space="preserve">Ng, J., Ossip-Klein, A.G. &amp; Glor, R.E. 2016. Adaptive signal coloration maintained in the face of gene flow in a Hispaniolan </w:t>
      </w:r>
      <w:r>
        <w:rPr>
          <w:i/>
          <w:color w:val="000000"/>
        </w:rPr>
        <w:t>Anolis</w:t>
      </w:r>
      <w:r>
        <w:rPr>
          <w:color w:val="000000"/>
        </w:rPr>
        <w:t xml:space="preserve"> Lizard. </w:t>
      </w:r>
      <w:r>
        <w:rPr>
          <w:i/>
          <w:color w:val="000000"/>
        </w:rPr>
        <w:t>BMC Evolutionary Biology</w:t>
      </w:r>
      <w:r>
        <w:rPr>
          <w:color w:val="000000"/>
        </w:rPr>
        <w:t xml:space="preserve"> </w:t>
      </w:r>
      <w:r>
        <w:rPr>
          <w:b/>
          <w:color w:val="000000"/>
        </w:rPr>
        <w:t>16</w:t>
      </w:r>
      <w:r>
        <w:rPr>
          <w:color w:val="000000"/>
        </w:rPr>
        <w:t>: 193.</w:t>
      </w:r>
    </w:p>
    <w:p>
      <w:pPr>
        <w:pStyle w:val="Normal"/>
        <w:pBdr/>
        <w:spacing w:before="86" w:after="86"/>
        <w:rPr>
          <w:color w:val="000000"/>
        </w:rPr>
      </w:pPr>
      <w:r>
        <w:rPr>
          <w:color w:val="000000"/>
        </w:rPr>
        <w:t xml:space="preserve">Nicholson, K.E., Harmon, L.J. &amp; Losos, J.B. 2007. Evolution of </w:t>
      </w:r>
      <w:r>
        <w:rPr>
          <w:i/>
          <w:color w:val="000000"/>
        </w:rPr>
        <w:t>Anolis</w:t>
      </w:r>
      <w:r>
        <w:rPr>
          <w:color w:val="000000"/>
        </w:rPr>
        <w:t xml:space="preserve"> Lizard Dewlap Diversity. </w:t>
      </w:r>
      <w:r>
        <w:rPr>
          <w:i/>
          <w:color w:val="000000"/>
        </w:rPr>
        <w:t>PLoS ONE</w:t>
      </w:r>
      <w:r>
        <w:rPr>
          <w:color w:val="000000"/>
        </w:rPr>
        <w:t xml:space="preserve"> </w:t>
      </w:r>
      <w:r>
        <w:rPr>
          <w:b/>
          <w:color w:val="000000"/>
        </w:rPr>
        <w:t>2</w:t>
      </w:r>
      <w:r>
        <w:rPr>
          <w:color w:val="000000"/>
        </w:rPr>
        <w:t>: e274.</w:t>
      </w:r>
    </w:p>
    <w:p>
      <w:pPr>
        <w:pStyle w:val="Normal"/>
        <w:pBdr/>
        <w:spacing w:before="86" w:after="86"/>
        <w:rPr>
          <w:color w:val="000000"/>
        </w:rPr>
      </w:pPr>
      <w:r>
        <w:rPr>
          <w:color w:val="000000"/>
        </w:rPr>
        <w:t xml:space="preserve">Nosil, P. &amp; Crespi, B.J. 2004. Does Gene Flow Constrain Adaptive Divergence or Vice Versa? A Test Using Ecomorphology and Sexual Isolation in </w:t>
      </w:r>
      <w:r>
        <w:rPr>
          <w:i/>
          <w:color w:val="000000"/>
        </w:rPr>
        <w:t>Timema</w:t>
      </w:r>
      <w:r>
        <w:rPr>
          <w:color w:val="000000"/>
        </w:rPr>
        <w:t xml:space="preserve"> </w:t>
      </w:r>
      <w:r>
        <w:rPr>
          <w:i/>
          <w:color w:val="000000"/>
        </w:rPr>
        <w:t>Cristinae</w:t>
      </w:r>
      <w:r>
        <w:rPr>
          <w:color w:val="000000"/>
        </w:rPr>
        <w:t xml:space="preserve"> Walking-Sticks. </w:t>
      </w:r>
      <w:r>
        <w:rPr>
          <w:i/>
          <w:color w:val="000000"/>
        </w:rPr>
        <w:t>Evolution</w:t>
      </w:r>
      <w:r>
        <w:rPr>
          <w:color w:val="000000"/>
        </w:rPr>
        <w:t xml:space="preserve"> </w:t>
      </w:r>
      <w:r>
        <w:rPr>
          <w:b/>
          <w:color w:val="000000"/>
        </w:rPr>
        <w:t>58</w:t>
      </w:r>
      <w:r>
        <w:rPr>
          <w:color w:val="000000"/>
        </w:rPr>
        <w:t>: 102–112.</w:t>
      </w:r>
    </w:p>
    <w:p>
      <w:pPr>
        <w:pStyle w:val="Normal"/>
        <w:pBdr/>
        <w:spacing w:before="86" w:after="86"/>
        <w:rPr>
          <w:color w:val="000000"/>
        </w:rPr>
      </w:pPr>
      <w:r>
        <w:rPr>
          <w:color w:val="000000"/>
        </w:rPr>
        <w:t xml:space="preserve">Ortiz, E. 1962. Drosopterins in the dewlap of some anoline lizards. </w:t>
      </w:r>
      <w:r>
        <w:rPr>
          <w:i/>
          <w:color w:val="000000"/>
        </w:rPr>
        <w:t>American Zoologist</w:t>
      </w:r>
      <w:r>
        <w:rPr>
          <w:color w:val="000000"/>
        </w:rPr>
        <w:t xml:space="preserve"> </w:t>
      </w:r>
      <w:r>
        <w:rPr>
          <w:b/>
          <w:color w:val="000000"/>
        </w:rPr>
        <w:t>2</w:t>
      </w:r>
      <w:r>
        <w:rPr>
          <w:color w:val="000000"/>
        </w:rPr>
        <w:t>: 545–546.</w:t>
      </w:r>
    </w:p>
    <w:p>
      <w:pPr>
        <w:pStyle w:val="Normal"/>
        <w:pBdr/>
        <w:spacing w:before="86" w:after="86"/>
        <w:rPr>
          <w:color w:val="000000"/>
        </w:rPr>
      </w:pPr>
      <w:r>
        <w:rPr>
          <w:color w:val="000000"/>
        </w:rPr>
        <w:t xml:space="preserve">Ortiz, E. &amp; Maldonado, A.A. 1966. Pteridine accumulation in lizards of the genus </w:t>
      </w:r>
      <w:r>
        <w:rPr>
          <w:i/>
          <w:color w:val="000000"/>
        </w:rPr>
        <w:t>Anolis</w:t>
      </w:r>
      <w:r>
        <w:rPr>
          <w:color w:val="000000"/>
        </w:rPr>
        <w:t xml:space="preserve">. </w:t>
      </w:r>
      <w:r>
        <w:rPr>
          <w:i/>
          <w:color w:val="000000"/>
        </w:rPr>
        <w:t>Caribbean Journal of Science</w:t>
      </w:r>
      <w:r>
        <w:rPr>
          <w:color w:val="000000"/>
        </w:rPr>
        <w:t xml:space="preserve"> </w:t>
      </w:r>
      <w:r>
        <w:rPr>
          <w:b/>
          <w:color w:val="000000"/>
        </w:rPr>
        <w:t>6</w:t>
      </w:r>
      <w:r>
        <w:rPr>
          <w:color w:val="000000"/>
        </w:rPr>
        <w:t>: 9–13.</w:t>
      </w:r>
    </w:p>
    <w:p>
      <w:pPr>
        <w:pStyle w:val="Normal"/>
        <w:pBdr/>
        <w:spacing w:before="86" w:after="86"/>
        <w:rPr>
          <w:color w:val="000000"/>
        </w:rPr>
      </w:pPr>
      <w:r>
        <w:rPr>
          <w:color w:val="000000"/>
        </w:rPr>
        <w:t xml:space="preserve">Ortiz, E., Throckmorton, L.H. &amp; Williams-Ashman, H.G. 1962. Drosopterins in the Throat-Fans of Some Puerto Rican Lizards. </w:t>
      </w:r>
      <w:r>
        <w:rPr>
          <w:i/>
          <w:color w:val="000000"/>
        </w:rPr>
        <w:t>Nature</w:t>
      </w:r>
      <w:r>
        <w:rPr>
          <w:color w:val="000000"/>
        </w:rPr>
        <w:t xml:space="preserve"> </w:t>
      </w:r>
      <w:r>
        <w:rPr>
          <w:b/>
          <w:color w:val="000000"/>
        </w:rPr>
        <w:t>196</w:t>
      </w:r>
      <w:r>
        <w:rPr>
          <w:color w:val="000000"/>
        </w:rPr>
        <w:t>: 595–596.</w:t>
      </w:r>
    </w:p>
    <w:p>
      <w:pPr>
        <w:pStyle w:val="Normal"/>
        <w:pBdr/>
        <w:spacing w:before="86" w:after="86"/>
        <w:rPr>
          <w:color w:val="000000"/>
        </w:rPr>
      </w:pPr>
      <w:r>
        <w:rPr>
          <w:color w:val="000000"/>
        </w:rPr>
        <w:t xml:space="preserve">Ortiz, E. &amp; Williams-Ashman, H.G. 1963. Identification of skin pteridines in the pasture lizard </w:t>
      </w:r>
      <w:r>
        <w:rPr>
          <w:i/>
          <w:color w:val="000000"/>
        </w:rPr>
        <w:t>Anolis</w:t>
      </w:r>
      <w:r>
        <w:rPr>
          <w:color w:val="000000"/>
        </w:rPr>
        <w:t xml:space="preserve"> </w:t>
      </w:r>
      <w:r>
        <w:rPr>
          <w:i/>
          <w:color w:val="000000"/>
        </w:rPr>
        <w:t>Pulchellus</w:t>
      </w:r>
      <w:r>
        <w:rPr>
          <w:color w:val="000000"/>
        </w:rPr>
        <w:t xml:space="preserve">. </w:t>
      </w:r>
      <w:r>
        <w:rPr>
          <w:i/>
          <w:color w:val="000000"/>
        </w:rPr>
        <w:t>Comparative Biochemistry and Physiology</w:t>
      </w:r>
      <w:r>
        <w:rPr>
          <w:color w:val="000000"/>
        </w:rPr>
        <w:t xml:space="preserve"> </w:t>
      </w:r>
      <w:r>
        <w:rPr>
          <w:b/>
          <w:color w:val="000000"/>
        </w:rPr>
        <w:t>10</w:t>
      </w:r>
      <w:r>
        <w:rPr>
          <w:color w:val="000000"/>
        </w:rPr>
        <w:t>: 181–190.</w:t>
      </w:r>
    </w:p>
    <w:p>
      <w:pPr>
        <w:pStyle w:val="Normal"/>
        <w:pBdr/>
        <w:spacing w:before="86" w:after="86"/>
        <w:rPr>
          <w:color w:val="000000"/>
        </w:rPr>
      </w:pPr>
      <w:r>
        <w:rPr>
          <w:color w:val="000000"/>
        </w:rPr>
        <w:t xml:space="preserve">Pigot, A.L., Sheard, C., Miller, E.T., Bregman, T.P., Freeman, B.G. &amp; Roll, U. </w:t>
      </w:r>
      <w:r>
        <w:rPr>
          <w:i/>
          <w:color w:val="000000"/>
        </w:rPr>
        <w:t>et al.</w:t>
      </w:r>
      <w:r>
        <w:rPr>
          <w:color w:val="000000"/>
        </w:rPr>
        <w:t xml:space="preserve"> 2020. Macroevolutionary convergence connects morphological form to ecological function in birds. </w:t>
      </w:r>
      <w:r>
        <w:rPr>
          <w:i/>
          <w:color w:val="000000"/>
        </w:rPr>
        <w:t>Nature Ecology &amp; Evolution</w:t>
      </w:r>
      <w:r>
        <w:rPr>
          <w:color w:val="000000"/>
        </w:rPr>
        <w:t xml:space="preserve"> </w:t>
      </w:r>
      <w:r>
        <w:rPr>
          <w:b/>
          <w:color w:val="000000"/>
        </w:rPr>
        <w:t>4</w:t>
      </w:r>
      <w:r>
        <w:rPr>
          <w:color w:val="000000"/>
        </w:rPr>
        <w:t>: 230–239.</w:t>
      </w:r>
    </w:p>
    <w:p>
      <w:pPr>
        <w:pStyle w:val="Normal"/>
        <w:pBdr/>
        <w:spacing w:before="86" w:after="86"/>
        <w:rPr>
          <w:color w:val="000000"/>
        </w:rPr>
      </w:pPr>
      <w:r>
        <w:rPr>
          <w:color w:val="000000"/>
        </w:rPr>
        <w:t xml:space="preserve">Pinheiro, J. &amp; Bates, D. 2000. </w:t>
      </w:r>
      <w:r>
        <w:rPr>
          <w:i/>
          <w:color w:val="000000"/>
        </w:rPr>
        <w:t>Mixed-Effects Models in S and S-PLUS</w:t>
      </w:r>
      <w:r>
        <w:rPr>
          <w:color w:val="000000"/>
        </w:rPr>
        <w:t>. Springer-Verlag, New York.</w:t>
      </w:r>
    </w:p>
    <w:p>
      <w:pPr>
        <w:pStyle w:val="Normal"/>
        <w:pBdr/>
        <w:spacing w:before="86" w:after="86"/>
        <w:rPr>
          <w:color w:val="000000"/>
        </w:rPr>
      </w:pPr>
      <w:r>
        <w:rPr>
          <w:color w:val="000000"/>
        </w:rPr>
        <w:t>Pinheiro, J., Bates, D., DebRoy, S., Sarkar, D. &amp; Team, R.C. 2020. Nlme: Linear and Nonlinear Mixed Effects Models.</w:t>
      </w:r>
    </w:p>
    <w:p>
      <w:pPr>
        <w:pStyle w:val="Normal"/>
        <w:pBdr/>
        <w:spacing w:before="86" w:after="86"/>
        <w:rPr>
          <w:color w:val="000000"/>
        </w:rPr>
      </w:pPr>
      <w:r>
        <w:rPr>
          <w:color w:val="000000"/>
        </w:rPr>
        <w:t>Pohlert, T. 2020. PMCMRplus: Calculate Pairwise Multiple Comparisons of Mean Rank Sums Extended. R package version 1.4.4.</w:t>
      </w:r>
    </w:p>
    <w:p>
      <w:pPr>
        <w:pStyle w:val="Normal"/>
        <w:pBdr/>
        <w:spacing w:before="86" w:after="86"/>
        <w:rPr>
          <w:color w:val="000000"/>
        </w:rPr>
      </w:pPr>
      <w:r>
        <w:rPr>
          <w:color w:val="000000"/>
        </w:rPr>
        <w:t xml:space="preserve">Rand, A.S. &amp; Williams, E.E. 1970. An Estimation of Redundancy and Information Content of Anole Dewlaps. </w:t>
      </w:r>
      <w:r>
        <w:rPr>
          <w:i/>
          <w:color w:val="000000"/>
        </w:rPr>
        <w:t>The American Naturalist</w:t>
      </w:r>
      <w:r>
        <w:rPr>
          <w:color w:val="000000"/>
        </w:rPr>
        <w:t xml:space="preserve"> </w:t>
      </w:r>
      <w:r>
        <w:rPr>
          <w:b/>
          <w:color w:val="000000"/>
        </w:rPr>
        <w:t>104</w:t>
      </w:r>
      <w:r>
        <w:rPr>
          <w:color w:val="000000"/>
        </w:rPr>
        <w:t>: 99–103.</w:t>
      </w:r>
    </w:p>
    <w:p>
      <w:pPr>
        <w:pStyle w:val="Normal"/>
        <w:pBdr/>
        <w:spacing w:before="86" w:after="86"/>
        <w:rPr>
          <w:color w:val="000000"/>
        </w:rPr>
      </w:pPr>
      <w:r>
        <w:rPr>
          <w:color w:val="000000"/>
        </w:rPr>
        <w:t>R Core Team. 2019. R: A Language and Environment for Statistical Computing. R Foundation for Statistical Computing, Vienna, Austria.</w:t>
      </w:r>
    </w:p>
    <w:p>
      <w:pPr>
        <w:pStyle w:val="Normal"/>
        <w:pBdr/>
        <w:spacing w:before="86" w:after="86"/>
        <w:rPr>
          <w:color w:val="000000"/>
        </w:rPr>
      </w:pPr>
      <w:r>
        <w:rPr>
          <w:color w:val="000000"/>
        </w:rPr>
        <w:t xml:space="preserve">Reynolds, R.G. &amp; Fitzpatrick, B.M. 2007. Assortative Mating in Poison-Dart Frogs Based on an Ecologically Important Trait. </w:t>
      </w:r>
      <w:r>
        <w:rPr>
          <w:i/>
          <w:color w:val="000000"/>
        </w:rPr>
        <w:t>Evolution</w:t>
      </w:r>
      <w:r>
        <w:rPr>
          <w:color w:val="000000"/>
        </w:rPr>
        <w:t xml:space="preserve"> </w:t>
      </w:r>
      <w:r>
        <w:rPr>
          <w:b/>
          <w:color w:val="000000"/>
        </w:rPr>
        <w:t>61</w:t>
      </w:r>
      <w:r>
        <w:rPr>
          <w:color w:val="000000"/>
        </w:rPr>
        <w:t>: 2253–2259.</w:t>
      </w:r>
    </w:p>
    <w:p>
      <w:pPr>
        <w:pStyle w:val="Normal"/>
        <w:pBdr/>
        <w:spacing w:before="86" w:after="86"/>
        <w:rPr>
          <w:color w:val="000000"/>
        </w:rPr>
      </w:pPr>
      <w:r>
        <w:rPr>
          <w:color w:val="000000"/>
        </w:rPr>
        <w:t xml:space="preserve">Reynolds, R.G., Kolbe, J.J., Glor, R.E., López-Darias, M., Gómez Pourroy, C.V. &amp; Harrison, A.S. </w:t>
      </w:r>
      <w:r>
        <w:rPr>
          <w:i/>
          <w:color w:val="000000"/>
        </w:rPr>
        <w:t>et al.</w:t>
      </w:r>
      <w:r>
        <w:rPr>
          <w:color w:val="000000"/>
        </w:rPr>
        <w:t xml:space="preserve"> 2020. Phylogeographic and phenotypic outcomes of brown anole colonization across the Caribbean provide insight into the beginning stages of an adaptive radiation. </w:t>
      </w:r>
      <w:r>
        <w:rPr>
          <w:i/>
          <w:color w:val="000000"/>
        </w:rPr>
        <w:t>Journal of Evolutionary Biology</w:t>
      </w:r>
      <w:r>
        <w:rPr>
          <w:color w:val="000000"/>
        </w:rPr>
        <w:t xml:space="preserve"> </w:t>
      </w:r>
      <w:r>
        <w:rPr>
          <w:b/>
          <w:color w:val="000000"/>
        </w:rPr>
        <w:t>33</w:t>
      </w:r>
      <w:r>
        <w:rPr>
          <w:color w:val="000000"/>
        </w:rPr>
        <w:t>: 468–494.</w:t>
      </w:r>
    </w:p>
    <w:p>
      <w:pPr>
        <w:pStyle w:val="Normal"/>
        <w:pBdr/>
        <w:spacing w:before="86" w:after="86"/>
        <w:rPr>
          <w:color w:val="000000"/>
        </w:rPr>
      </w:pPr>
      <w:r>
        <w:rPr>
          <w:color w:val="000000"/>
        </w:rPr>
        <w:t xml:space="preserve">Richardson, J.L. &amp; Urban, M.C. 2013. Strong Selection Barriers Explain Microgeographic Adaptation in Wild Salamander Populations. </w:t>
      </w:r>
      <w:r>
        <w:rPr>
          <w:i/>
          <w:color w:val="000000"/>
        </w:rPr>
        <w:t>Evolution</w:t>
      </w:r>
      <w:r>
        <w:rPr>
          <w:color w:val="000000"/>
        </w:rPr>
        <w:t xml:space="preserve"> </w:t>
      </w:r>
      <w:r>
        <w:rPr>
          <w:b/>
          <w:color w:val="000000"/>
        </w:rPr>
        <w:t>67</w:t>
      </w:r>
      <w:r>
        <w:rPr>
          <w:color w:val="000000"/>
        </w:rPr>
        <w:t>: 1729–1740.</w:t>
      </w:r>
    </w:p>
    <w:p>
      <w:pPr>
        <w:pStyle w:val="Normal"/>
        <w:pBdr/>
        <w:spacing w:before="86" w:after="86"/>
        <w:rPr>
          <w:color w:val="000000"/>
        </w:rPr>
      </w:pPr>
      <w:r>
        <w:rPr>
          <w:color w:val="000000"/>
        </w:rPr>
        <w:t xml:space="preserve">Richardson, J.L., Urban, M.C., Bolnick, D.I. &amp; Skelly, D.K. 2014. Microgeographic adaptation and the spatial scale of evolution. </w:t>
      </w:r>
      <w:r>
        <w:rPr>
          <w:i/>
          <w:color w:val="000000"/>
        </w:rPr>
        <w:t>Trends in Ecology &amp; Evolution</w:t>
      </w:r>
      <w:r>
        <w:rPr>
          <w:color w:val="000000"/>
        </w:rPr>
        <w:t xml:space="preserve"> </w:t>
      </w:r>
      <w:r>
        <w:rPr>
          <w:b/>
          <w:color w:val="000000"/>
        </w:rPr>
        <w:t>29</w:t>
      </w:r>
      <w:r>
        <w:rPr>
          <w:color w:val="000000"/>
        </w:rPr>
        <w:t>: 165–176.</w:t>
      </w:r>
    </w:p>
    <w:p>
      <w:pPr>
        <w:pStyle w:val="Normal"/>
        <w:pBdr/>
        <w:spacing w:before="86" w:after="86"/>
        <w:rPr>
          <w:color w:val="000000"/>
        </w:rPr>
      </w:pPr>
      <w:r>
        <w:rPr>
          <w:color w:val="000000"/>
        </w:rPr>
        <w:t xml:space="preserve">Ripley, B.D. 1996. </w:t>
      </w:r>
      <w:r>
        <w:rPr>
          <w:i/>
          <w:color w:val="000000"/>
        </w:rPr>
        <w:t>Pattern Recognition and Neural Networks</w:t>
      </w:r>
      <w:r>
        <w:rPr>
          <w:color w:val="000000"/>
        </w:rPr>
        <w:t>, First. Cambridge University Press.</w:t>
      </w:r>
    </w:p>
    <w:p>
      <w:pPr>
        <w:pStyle w:val="Normal"/>
        <w:pBdr/>
        <w:spacing w:before="86" w:after="86"/>
        <w:rPr>
          <w:color w:val="000000"/>
        </w:rPr>
      </w:pPr>
      <w:r>
        <w:rPr>
          <w:color w:val="000000"/>
        </w:rPr>
        <w:t xml:space="preserve">Schoener, T.W. 1968. The </w:t>
      </w:r>
      <w:r>
        <w:rPr>
          <w:i/>
          <w:color w:val="000000"/>
        </w:rPr>
        <w:t>Anolis</w:t>
      </w:r>
      <w:r>
        <w:rPr>
          <w:color w:val="000000"/>
        </w:rPr>
        <w:t xml:space="preserve">Lizards of Bimini: Resource Partitioning in a Complex Fauna. </w:t>
      </w:r>
      <w:r>
        <w:rPr>
          <w:i/>
          <w:color w:val="000000"/>
        </w:rPr>
        <w:t>Ecology</w:t>
      </w:r>
      <w:r>
        <w:rPr>
          <w:color w:val="000000"/>
        </w:rPr>
        <w:t xml:space="preserve"> </w:t>
      </w:r>
      <w:r>
        <w:rPr>
          <w:b/>
          <w:color w:val="000000"/>
        </w:rPr>
        <w:t>49</w:t>
      </w:r>
      <w:r>
        <w:rPr>
          <w:color w:val="000000"/>
        </w:rPr>
        <w:t>: 704–726.</w:t>
      </w:r>
    </w:p>
    <w:p>
      <w:pPr>
        <w:pStyle w:val="Normal"/>
        <w:pBdr/>
        <w:spacing w:before="86" w:after="86"/>
        <w:rPr>
          <w:color w:val="000000"/>
        </w:rPr>
      </w:pPr>
      <w:r>
        <w:rPr>
          <w:color w:val="000000"/>
        </w:rPr>
        <w:t xml:space="preserve">Seehausen, O. 1997. Cichlid Fish Diversity Threatened by Eutrophication That Curbs Sexual Selection. </w:t>
      </w:r>
      <w:r>
        <w:rPr>
          <w:i/>
          <w:color w:val="000000"/>
        </w:rPr>
        <w:t>Science</w:t>
      </w:r>
      <w:r>
        <w:rPr>
          <w:color w:val="000000"/>
        </w:rPr>
        <w:t xml:space="preserve"> </w:t>
      </w:r>
      <w:r>
        <w:rPr>
          <w:b/>
          <w:color w:val="000000"/>
        </w:rPr>
        <w:t>277</w:t>
      </w:r>
      <w:r>
        <w:rPr>
          <w:color w:val="000000"/>
        </w:rPr>
        <w:t>: 1808–1811.</w:t>
      </w:r>
    </w:p>
    <w:p>
      <w:pPr>
        <w:pStyle w:val="Normal"/>
        <w:pBdr/>
        <w:spacing w:before="86" w:after="86"/>
        <w:rPr>
          <w:color w:val="000000"/>
        </w:rPr>
      </w:pPr>
      <w:r>
        <w:rPr>
          <w:color w:val="000000"/>
        </w:rPr>
        <w:t xml:space="preserve">Servedio, M.R., Doorn, G.S.V., Kopp, M., Frame, A.M. &amp; Nosil, P. 2011. Magic traits in speciation: “Magic” but not rare? </w:t>
      </w:r>
      <w:r>
        <w:rPr>
          <w:i/>
          <w:color w:val="000000"/>
        </w:rPr>
        <w:t>Trends in Ecology &amp; Evolution</w:t>
      </w:r>
      <w:r>
        <w:rPr>
          <w:color w:val="000000"/>
        </w:rPr>
        <w:t xml:space="preserve"> </w:t>
      </w:r>
      <w:r>
        <w:rPr>
          <w:b/>
          <w:color w:val="000000"/>
        </w:rPr>
        <w:t>26</w:t>
      </w:r>
      <w:r>
        <w:rPr>
          <w:color w:val="000000"/>
        </w:rPr>
        <w:t>: 389–397.</w:t>
      </w:r>
    </w:p>
    <w:p>
      <w:pPr>
        <w:pStyle w:val="Normal"/>
        <w:pBdr/>
        <w:spacing w:before="86" w:after="86"/>
        <w:rPr>
          <w:color w:val="000000"/>
        </w:rPr>
      </w:pPr>
      <w:r>
        <w:rPr>
          <w:color w:val="000000"/>
        </w:rPr>
        <w:t xml:space="preserve">Sigmund, W.R. 1983. Female Preference for </w:t>
      </w:r>
      <w:r>
        <w:rPr>
          <w:i/>
          <w:color w:val="000000"/>
        </w:rPr>
        <w:t>Anolis</w:t>
      </w:r>
      <w:r>
        <w:rPr>
          <w:color w:val="000000"/>
        </w:rPr>
        <w:t xml:space="preserve"> </w:t>
      </w:r>
      <w:r>
        <w:rPr>
          <w:i/>
          <w:color w:val="000000"/>
        </w:rPr>
        <w:t>Carolinensis</w:t>
      </w:r>
      <w:r>
        <w:rPr>
          <w:color w:val="000000"/>
        </w:rPr>
        <w:t xml:space="preserve"> Males as a Function of Dewlap Color and Background Coloration. </w:t>
      </w:r>
      <w:r>
        <w:rPr>
          <w:i/>
          <w:color w:val="000000"/>
        </w:rPr>
        <w:t>Journal of Herpetology</w:t>
      </w:r>
      <w:r>
        <w:rPr>
          <w:color w:val="000000"/>
        </w:rPr>
        <w:t xml:space="preserve"> </w:t>
      </w:r>
      <w:r>
        <w:rPr>
          <w:b/>
          <w:color w:val="000000"/>
        </w:rPr>
        <w:t>17</w:t>
      </w:r>
      <w:r>
        <w:rPr>
          <w:color w:val="000000"/>
        </w:rPr>
        <w:t>: 137–143.</w:t>
      </w:r>
    </w:p>
    <w:p>
      <w:pPr>
        <w:pStyle w:val="Normal"/>
        <w:pBdr/>
        <w:spacing w:before="86" w:after="86"/>
        <w:rPr>
          <w:color w:val="000000"/>
        </w:rPr>
      </w:pPr>
      <w:r>
        <w:rPr>
          <w:color w:val="000000"/>
        </w:rPr>
        <w:t xml:space="preserve">Stapley, J., Wordley, C. &amp; Slate, J. 2011. No Evidence of Genetic Differentiation Between Anoles With Different Dewlap Color Patterns. </w:t>
      </w:r>
      <w:r>
        <w:rPr>
          <w:i/>
          <w:color w:val="000000"/>
        </w:rPr>
        <w:t>Journal of Heredity</w:t>
      </w:r>
      <w:r>
        <w:rPr>
          <w:color w:val="000000"/>
        </w:rPr>
        <w:t xml:space="preserve"> </w:t>
      </w:r>
      <w:r>
        <w:rPr>
          <w:b/>
          <w:color w:val="000000"/>
        </w:rPr>
        <w:t>102</w:t>
      </w:r>
      <w:r>
        <w:rPr>
          <w:color w:val="000000"/>
        </w:rPr>
        <w:t>: 118–124.</w:t>
      </w:r>
    </w:p>
    <w:p>
      <w:pPr>
        <w:pStyle w:val="Normal"/>
        <w:pBdr/>
        <w:spacing w:before="86" w:after="86"/>
        <w:rPr>
          <w:color w:val="000000"/>
        </w:rPr>
      </w:pPr>
      <w:r>
        <w:rPr>
          <w:color w:val="000000"/>
        </w:rPr>
        <w:t xml:space="preserve">Steffen, J.E. &amp; Guyer, C.C. 2014. Display behaviour and dewlap colour as predictors of contest success in brown anoles: Dewlap Colour and Behaviour in Contests. </w:t>
      </w:r>
      <w:r>
        <w:rPr>
          <w:i/>
          <w:color w:val="000000"/>
        </w:rPr>
        <w:t>Biological Journal of the Linnean Society</w:t>
      </w:r>
      <w:r>
        <w:rPr>
          <w:color w:val="000000"/>
        </w:rPr>
        <w:t xml:space="preserve"> </w:t>
      </w:r>
      <w:r>
        <w:rPr>
          <w:b/>
          <w:color w:val="000000"/>
        </w:rPr>
        <w:t>111</w:t>
      </w:r>
      <w:r>
        <w:rPr>
          <w:color w:val="000000"/>
        </w:rPr>
        <w:t>: 646–655.</w:t>
      </w:r>
    </w:p>
    <w:p>
      <w:pPr>
        <w:pStyle w:val="Normal"/>
        <w:pBdr/>
        <w:spacing w:before="86" w:after="86"/>
        <w:rPr>
          <w:color w:val="000000"/>
        </w:rPr>
      </w:pPr>
      <w:r>
        <w:rPr>
          <w:color w:val="000000"/>
        </w:rPr>
        <w:t xml:space="preserve">Steffen, J.E., Hill, G.E. &amp; Guyer, C. 2010. Carotenoid Access, Nutritional Stress, and the Dewlap Color of Male Brown Anoles. </w:t>
      </w:r>
      <w:r>
        <w:rPr>
          <w:i/>
          <w:color w:val="000000"/>
        </w:rPr>
        <w:t>Copeia</w:t>
      </w:r>
      <w:r>
        <w:rPr>
          <w:color w:val="000000"/>
        </w:rPr>
        <w:t xml:space="preserve"> </w:t>
      </w:r>
      <w:r>
        <w:rPr>
          <w:b/>
          <w:color w:val="000000"/>
        </w:rPr>
        <w:t>2010</w:t>
      </w:r>
      <w:r>
        <w:rPr>
          <w:color w:val="000000"/>
        </w:rPr>
        <w:t>: 239–246.</w:t>
      </w:r>
    </w:p>
    <w:p>
      <w:pPr>
        <w:pStyle w:val="Normal"/>
        <w:pBdr/>
        <w:spacing w:before="86" w:after="86"/>
        <w:rPr>
          <w:color w:val="000000"/>
        </w:rPr>
      </w:pPr>
      <w:r>
        <w:rPr>
          <w:color w:val="000000"/>
        </w:rPr>
        <w:t xml:space="preserve">Steffen, J.E. &amp; McGraw, K.J. 2007. Contributions of pterin and carotenoid pigments to dewlap coloration in two anole species. </w:t>
      </w:r>
      <w:r>
        <w:rPr>
          <w:i/>
          <w:color w:val="000000"/>
        </w:rPr>
        <w:t>Comparative Biochemistry and Physiology Part B: Biochemistry and Molecular Biology</w:t>
      </w:r>
      <w:r>
        <w:rPr>
          <w:color w:val="000000"/>
        </w:rPr>
        <w:t xml:space="preserve"> </w:t>
      </w:r>
      <w:r>
        <w:rPr>
          <w:b/>
          <w:color w:val="000000"/>
        </w:rPr>
        <w:t>146</w:t>
      </w:r>
      <w:r>
        <w:rPr>
          <w:color w:val="000000"/>
        </w:rPr>
        <w:t>: 42–46.</w:t>
      </w:r>
    </w:p>
    <w:p>
      <w:pPr>
        <w:pStyle w:val="Normal"/>
        <w:pBdr/>
        <w:spacing w:before="86" w:after="86"/>
        <w:rPr>
          <w:color w:val="000000"/>
        </w:rPr>
      </w:pPr>
      <w:r>
        <w:rPr>
          <w:color w:val="000000"/>
        </w:rPr>
        <w:t>Steffen, J.E. &amp; McGraw, K.J. 2009. How dewlap color reflects its carotenoid and pterin content in male and female brown anoles (</w:t>
      </w:r>
      <w:r>
        <w:rPr>
          <w:i/>
          <w:color w:val="000000"/>
        </w:rPr>
        <w:t>Norops</w:t>
      </w:r>
      <w:r>
        <w:rPr>
          <w:color w:val="000000"/>
        </w:rPr>
        <w:t xml:space="preserve"> </w:t>
      </w:r>
      <w:r>
        <w:rPr>
          <w:i/>
          <w:color w:val="000000"/>
        </w:rPr>
        <w:t>Sagrei</w:t>
      </w:r>
      <w:r>
        <w:rPr>
          <w:color w:val="000000"/>
        </w:rPr>
        <w:t xml:space="preserve">). </w:t>
      </w:r>
      <w:r>
        <w:rPr>
          <w:i/>
          <w:color w:val="000000"/>
        </w:rPr>
        <w:t>Comparative Biochemistry and Physiology Part B: Biochemistry and Molecular Biology</w:t>
      </w:r>
      <w:r>
        <w:rPr>
          <w:color w:val="000000"/>
        </w:rPr>
        <w:t xml:space="preserve"> </w:t>
      </w:r>
      <w:r>
        <w:rPr>
          <w:b/>
          <w:color w:val="000000"/>
        </w:rPr>
        <w:t>154</w:t>
      </w:r>
      <w:r>
        <w:rPr>
          <w:color w:val="000000"/>
        </w:rPr>
        <w:t>: 334–340.</w:t>
      </w:r>
    </w:p>
    <w:p>
      <w:pPr>
        <w:pStyle w:val="Normal"/>
        <w:pBdr/>
        <w:spacing w:before="86" w:after="86"/>
        <w:rPr>
          <w:color w:val="000000"/>
        </w:rPr>
      </w:pPr>
      <w:r>
        <w:rPr>
          <w:color w:val="000000"/>
        </w:rPr>
        <w:t>Thorpe, R.S. 2002. Analysis of Color Spectra in Comparative Evolutionary Studies: Molecular Phylogeny and Habitat Adaptation in the St. Vincent Anole (</w:t>
      </w:r>
      <w:r>
        <w:rPr>
          <w:i/>
          <w:color w:val="000000"/>
        </w:rPr>
        <w:t>Anolis</w:t>
      </w:r>
      <w:r>
        <w:rPr>
          <w:color w:val="000000"/>
        </w:rPr>
        <w:t xml:space="preserve"> </w:t>
      </w:r>
      <w:r>
        <w:rPr>
          <w:i/>
          <w:color w:val="000000"/>
        </w:rPr>
        <w:t>Trinitatis</w:t>
      </w:r>
      <w:r>
        <w:rPr>
          <w:color w:val="000000"/>
        </w:rPr>
        <w:t xml:space="preserve">). </w:t>
      </w:r>
      <w:r>
        <w:rPr>
          <w:i/>
          <w:color w:val="000000"/>
        </w:rPr>
        <w:t>Systematic Biology</w:t>
      </w:r>
      <w:r>
        <w:rPr>
          <w:color w:val="000000"/>
        </w:rPr>
        <w:t xml:space="preserve"> </w:t>
      </w:r>
      <w:r>
        <w:rPr>
          <w:b/>
          <w:color w:val="000000"/>
        </w:rPr>
        <w:t>51</w:t>
      </w:r>
      <w:r>
        <w:rPr>
          <w:color w:val="000000"/>
        </w:rPr>
        <w:t>: 554–569.</w:t>
      </w:r>
    </w:p>
    <w:p>
      <w:pPr>
        <w:pStyle w:val="Normal"/>
        <w:pBdr/>
        <w:spacing w:before="86" w:after="86"/>
        <w:rPr>
          <w:color w:val="000000"/>
        </w:rPr>
      </w:pPr>
      <w:r>
        <w:rPr>
          <w:color w:val="000000"/>
        </w:rPr>
        <w:t xml:space="preserve">Thorpe, R.S. &amp; Stenson, A.G. 2002. Phylogeny, Paraphyly and Ecological Adaptation of the Colour and Pattern in the Anolis Roquet Complex on Martinique: Interaction Between Phylogeny and Adaptation. </w:t>
      </w:r>
      <w:r>
        <w:rPr>
          <w:i/>
          <w:color w:val="000000"/>
        </w:rPr>
        <w:t>Molecular Ecology</w:t>
      </w:r>
      <w:r>
        <w:rPr>
          <w:color w:val="000000"/>
        </w:rPr>
        <w:t xml:space="preserve"> </w:t>
      </w:r>
      <w:r>
        <w:rPr>
          <w:b/>
          <w:color w:val="000000"/>
        </w:rPr>
        <w:t>12</w:t>
      </w:r>
      <w:r>
        <w:rPr>
          <w:color w:val="000000"/>
        </w:rPr>
        <w:t>: 117–132.</w:t>
      </w:r>
    </w:p>
    <w:p>
      <w:pPr>
        <w:pStyle w:val="Normal"/>
        <w:pBdr/>
        <w:spacing w:before="86" w:after="86"/>
        <w:rPr>
          <w:color w:val="000000"/>
        </w:rPr>
      </w:pPr>
      <w:r>
        <w:rPr>
          <w:color w:val="000000"/>
        </w:rPr>
        <w:t xml:space="preserve">Tokarz, R.R. 2002. An Experimental Test of the Importance of the Dewlap in Male Mating Success in the Lizard </w:t>
      </w:r>
      <w:r>
        <w:rPr>
          <w:i/>
          <w:color w:val="000000"/>
        </w:rPr>
        <w:t>Anolis</w:t>
      </w:r>
      <w:r>
        <w:rPr>
          <w:color w:val="000000"/>
        </w:rPr>
        <w:t xml:space="preserve"> </w:t>
      </w:r>
      <w:r>
        <w:rPr>
          <w:i/>
          <w:color w:val="000000"/>
        </w:rPr>
        <w:t>Sagrei</w:t>
      </w:r>
      <w:r>
        <w:rPr>
          <w:color w:val="000000"/>
        </w:rPr>
        <w:t xml:space="preserve">. </w:t>
      </w:r>
      <w:r>
        <w:rPr>
          <w:i/>
          <w:color w:val="000000"/>
        </w:rPr>
        <w:t>Herpetologica</w:t>
      </w:r>
      <w:r>
        <w:rPr>
          <w:color w:val="000000"/>
        </w:rPr>
        <w:t xml:space="preserve"> </w:t>
      </w:r>
      <w:r>
        <w:rPr>
          <w:b/>
          <w:color w:val="000000"/>
        </w:rPr>
        <w:t>58</w:t>
      </w:r>
      <w:r>
        <w:rPr>
          <w:color w:val="000000"/>
        </w:rPr>
        <w:t>: 87–94.</w:t>
      </w:r>
    </w:p>
    <w:p>
      <w:pPr>
        <w:pStyle w:val="Normal"/>
        <w:pBdr/>
        <w:spacing w:before="86" w:after="86"/>
        <w:rPr>
          <w:color w:val="000000"/>
        </w:rPr>
      </w:pPr>
      <w:r>
        <w:rPr>
          <w:color w:val="000000"/>
        </w:rPr>
        <w:t xml:space="preserve">Tokarz, R.R. 2006. Importance of Prior Physical Contact with Familiar Females in the Development of a Male Courtship and Mating Preference for Unfamiliar Females in the Lizard </w:t>
      </w:r>
      <w:r>
        <w:rPr>
          <w:i/>
          <w:color w:val="000000"/>
        </w:rPr>
        <w:t>Anolis Sagrei</w:t>
      </w:r>
      <w:r>
        <w:rPr>
          <w:color w:val="000000"/>
        </w:rPr>
        <w:t xml:space="preserve">. </w:t>
      </w:r>
      <w:r>
        <w:rPr>
          <w:i/>
          <w:color w:val="000000"/>
        </w:rPr>
        <w:t>Herpetologica</w:t>
      </w:r>
      <w:r>
        <w:rPr>
          <w:color w:val="000000"/>
        </w:rPr>
        <w:t xml:space="preserve"> </w:t>
      </w:r>
      <w:r>
        <w:rPr>
          <w:b/>
          <w:color w:val="000000"/>
        </w:rPr>
        <w:t>62</w:t>
      </w:r>
      <w:r>
        <w:rPr>
          <w:color w:val="000000"/>
        </w:rPr>
        <w:t>: 115–124.</w:t>
      </w:r>
    </w:p>
    <w:p>
      <w:pPr>
        <w:pStyle w:val="Normal"/>
        <w:pBdr/>
        <w:spacing w:before="86" w:after="86"/>
        <w:rPr>
          <w:color w:val="000000"/>
        </w:rPr>
      </w:pPr>
      <w:r>
        <w:rPr>
          <w:color w:val="000000"/>
        </w:rPr>
        <w:t>Tokarz, R.R., Paterson, A.V. &amp; McMann, S. 2005. Importance of Dewlap Display in Male Mating Success in Free-Ranging Brown Anoles (</w:t>
      </w:r>
      <w:r>
        <w:rPr>
          <w:i/>
          <w:color w:val="000000"/>
        </w:rPr>
        <w:t>Anolis</w:t>
      </w:r>
      <w:r>
        <w:rPr>
          <w:color w:val="000000"/>
        </w:rPr>
        <w:t xml:space="preserve"> </w:t>
      </w:r>
      <w:r>
        <w:rPr>
          <w:i/>
          <w:color w:val="000000"/>
        </w:rPr>
        <w:t>Sagrei</w:t>
      </w:r>
      <w:r>
        <w:rPr>
          <w:color w:val="000000"/>
        </w:rPr>
        <w:t xml:space="preserve">). </w:t>
      </w:r>
      <w:r>
        <w:rPr>
          <w:i/>
          <w:color w:val="000000"/>
        </w:rPr>
        <w:t>Journal of Herpetology</w:t>
      </w:r>
      <w:r>
        <w:rPr>
          <w:color w:val="000000"/>
        </w:rPr>
        <w:t xml:space="preserve"> </w:t>
      </w:r>
      <w:r>
        <w:rPr>
          <w:b/>
          <w:color w:val="000000"/>
        </w:rPr>
        <w:t>39</w:t>
      </w:r>
      <w:r>
        <w:rPr>
          <w:color w:val="000000"/>
        </w:rPr>
        <w:t>: 174–177.</w:t>
      </w:r>
    </w:p>
    <w:p>
      <w:pPr>
        <w:pStyle w:val="Normal"/>
        <w:pBdr/>
        <w:spacing w:before="86" w:after="86"/>
        <w:rPr>
          <w:color w:val="000000"/>
        </w:rPr>
      </w:pPr>
      <w:r>
        <w:rPr>
          <w:color w:val="000000"/>
        </w:rPr>
        <w:t xml:space="preserve">Tukey, J.W. 1949. Comparing Individual Means in the Analysis of Variance. </w:t>
      </w:r>
      <w:r>
        <w:rPr>
          <w:i/>
          <w:color w:val="000000"/>
        </w:rPr>
        <w:t>Biometrics</w:t>
      </w:r>
      <w:r>
        <w:rPr>
          <w:color w:val="000000"/>
        </w:rPr>
        <w:t xml:space="preserve"> </w:t>
      </w:r>
      <w:r>
        <w:rPr>
          <w:b/>
          <w:color w:val="000000"/>
        </w:rPr>
        <w:t>5</w:t>
      </w:r>
      <w:r>
        <w:rPr>
          <w:color w:val="000000"/>
        </w:rPr>
        <w:t>: 99.</w:t>
      </w:r>
    </w:p>
    <w:p>
      <w:pPr>
        <w:pStyle w:val="Normal"/>
        <w:pBdr/>
        <w:spacing w:before="86" w:after="86"/>
        <w:rPr>
          <w:color w:val="000000"/>
        </w:rPr>
      </w:pPr>
      <w:r>
        <w:rPr>
          <w:color w:val="000000"/>
        </w:rPr>
        <w:t xml:space="preserve">Vanhooydonck, B., Herrel, A., Meyers, J.J. &amp; Irschick, D.J. 2009. What determines dewlap diversity in </w:t>
      </w:r>
      <w:r>
        <w:rPr>
          <w:i/>
          <w:color w:val="000000"/>
        </w:rPr>
        <w:t>Anolis</w:t>
      </w:r>
      <w:r>
        <w:rPr>
          <w:color w:val="000000"/>
        </w:rPr>
        <w:t xml:space="preserve"> lizards? An among-island comparison. </w:t>
      </w:r>
      <w:r>
        <w:rPr>
          <w:i/>
          <w:color w:val="000000"/>
        </w:rPr>
        <w:t>Journal of Evolutionary Biology</w:t>
      </w:r>
      <w:r>
        <w:rPr>
          <w:color w:val="000000"/>
        </w:rPr>
        <w:t xml:space="preserve"> </w:t>
      </w:r>
      <w:r>
        <w:rPr>
          <w:b/>
          <w:color w:val="000000"/>
        </w:rPr>
        <w:t>22</w:t>
      </w:r>
      <w:r>
        <w:rPr>
          <w:color w:val="000000"/>
        </w:rPr>
        <w:t>: 293–305.</w:t>
      </w:r>
    </w:p>
    <w:p>
      <w:pPr>
        <w:pStyle w:val="Normal"/>
        <w:pBdr/>
        <w:spacing w:before="86" w:after="86"/>
        <w:rPr>
          <w:color w:val="000000"/>
        </w:rPr>
      </w:pPr>
      <w:r>
        <w:rPr>
          <w:color w:val="000000"/>
        </w:rPr>
        <w:t xml:space="preserve">Vanhooydonck, B., Herrel, A.Y., Van Damme, R. &amp; Irschick, D.J. 2005. Does dewlap size predict male bite performance in Jamaican </w:t>
      </w:r>
      <w:r>
        <w:rPr>
          <w:i/>
          <w:color w:val="000000"/>
        </w:rPr>
        <w:t>Anolis</w:t>
      </w:r>
      <w:r>
        <w:rPr>
          <w:color w:val="000000"/>
        </w:rPr>
        <w:t xml:space="preserve"> lizards? </w:t>
      </w:r>
      <w:r>
        <w:rPr>
          <w:i/>
          <w:color w:val="000000"/>
        </w:rPr>
        <w:t>Functional Ecology</w:t>
      </w:r>
      <w:r>
        <w:rPr>
          <w:color w:val="000000"/>
        </w:rPr>
        <w:t xml:space="preserve"> </w:t>
      </w:r>
      <w:r>
        <w:rPr>
          <w:b/>
          <w:color w:val="000000"/>
        </w:rPr>
        <w:t>19</w:t>
      </w:r>
      <w:r>
        <w:rPr>
          <w:color w:val="000000"/>
        </w:rPr>
        <w:t>: 38–42.</w:t>
      </w:r>
    </w:p>
    <w:p>
      <w:pPr>
        <w:pStyle w:val="Normal"/>
        <w:pBdr/>
        <w:spacing w:before="86" w:after="86"/>
        <w:rPr>
          <w:color w:val="000000"/>
        </w:rPr>
      </w:pPr>
      <w:r>
        <w:rPr>
          <w:color w:val="000000"/>
        </w:rPr>
        <w:t xml:space="preserve">Venables, W.N. &amp; Ripley, B.D. 2002. </w:t>
      </w:r>
      <w:r>
        <w:rPr>
          <w:i/>
          <w:color w:val="000000"/>
        </w:rPr>
        <w:t>Modern Applied Statistics with S</w:t>
      </w:r>
      <w:r>
        <w:rPr>
          <w:color w:val="000000"/>
        </w:rPr>
        <w:t>, 4th ed. Springer, New York.</w:t>
      </w:r>
    </w:p>
    <w:p>
      <w:pPr>
        <w:pStyle w:val="Normal"/>
        <w:pBdr/>
        <w:spacing w:before="86" w:after="86"/>
        <w:rPr>
          <w:color w:val="000000"/>
        </w:rPr>
      </w:pPr>
      <w:r>
        <w:rPr>
          <w:color w:val="000000"/>
        </w:rPr>
        <w:t xml:space="preserve">Willi, Y. &amp; Hoffmann, A.A. 2012. Microgeographic adaptation linked to forest fragmentation and habitat quality in the tropical fruit fly </w:t>
      </w:r>
      <w:r>
        <w:rPr>
          <w:i/>
          <w:color w:val="000000"/>
        </w:rPr>
        <w:t>Drosophila</w:t>
      </w:r>
      <w:r>
        <w:rPr>
          <w:color w:val="000000"/>
        </w:rPr>
        <w:t xml:space="preserve"> </w:t>
      </w:r>
      <w:r>
        <w:rPr>
          <w:i/>
          <w:color w:val="000000"/>
        </w:rPr>
        <w:t>Birchii</w:t>
      </w:r>
      <w:r>
        <w:rPr>
          <w:color w:val="000000"/>
        </w:rPr>
        <w:t xml:space="preserve">. </w:t>
      </w:r>
      <w:r>
        <w:rPr>
          <w:i/>
          <w:color w:val="000000"/>
        </w:rPr>
        <w:t>Oikos</w:t>
      </w:r>
      <w:r>
        <w:rPr>
          <w:color w:val="000000"/>
        </w:rPr>
        <w:t xml:space="preserve"> </w:t>
      </w:r>
      <w:r>
        <w:rPr>
          <w:b/>
          <w:color w:val="000000"/>
        </w:rPr>
        <w:t>121</w:t>
      </w:r>
      <w:r>
        <w:rPr>
          <w:color w:val="000000"/>
        </w:rPr>
        <w:t>: 1627–1637.</w:t>
      </w:r>
    </w:p>
    <w:p>
      <w:pPr>
        <w:pStyle w:val="Normal"/>
        <w:pBdr/>
        <w:spacing w:before="86" w:after="86"/>
        <w:rPr>
          <w:color w:val="000000"/>
        </w:rPr>
      </w:pPr>
      <w:r>
        <w:rPr>
          <w:color w:val="000000"/>
        </w:rPr>
        <w:t xml:space="preserve">Williams, E.E. 1969. The Ecology of Colonization as Seen in the Zoogeography of Anoline Lizards on Small Islands. </w:t>
      </w:r>
      <w:r>
        <w:rPr>
          <w:i/>
          <w:color w:val="000000"/>
        </w:rPr>
        <w:t>The Quarterly Review of Biology</w:t>
      </w:r>
      <w:r>
        <w:rPr>
          <w:color w:val="000000"/>
        </w:rPr>
        <w:t xml:space="preserve"> </w:t>
      </w:r>
      <w:r>
        <w:rPr>
          <w:b/>
          <w:color w:val="000000"/>
        </w:rPr>
        <w:t>44</w:t>
      </w:r>
      <w:r>
        <w:rPr>
          <w:color w:val="000000"/>
        </w:rPr>
        <w:t>: 345–389.</w:t>
      </w:r>
    </w:p>
    <w:p>
      <w:pPr>
        <w:pStyle w:val="Normal"/>
        <w:pBdr/>
        <w:spacing w:before="86" w:after="86"/>
        <w:rPr>
          <w:color w:val="000000"/>
        </w:rPr>
      </w:pPr>
      <w:r>
        <w:rPr>
          <w:color w:val="000000"/>
        </w:rPr>
        <w:t xml:space="preserve">Williams, E.E. &amp; Rand, A.S. 1977. Species Recognition, Dewlap Function and Faunal Size. </w:t>
      </w:r>
      <w:r>
        <w:rPr>
          <w:i/>
          <w:color w:val="000000"/>
        </w:rPr>
        <w:t>American Zoologist</w:t>
      </w:r>
      <w:r>
        <w:rPr>
          <w:color w:val="000000"/>
        </w:rPr>
        <w:t xml:space="preserve"> </w:t>
      </w:r>
      <w:r>
        <w:rPr>
          <w:b/>
          <w:color w:val="000000"/>
        </w:rPr>
        <w:t>17</w:t>
      </w:r>
      <w:r>
        <w:rPr>
          <w:color w:val="000000"/>
        </w:rPr>
        <w:t>: 261–270.</w:t>
      </w:r>
    </w:p>
    <w:p>
      <w:pPr>
        <w:pStyle w:val="Normal"/>
        <w:pBdr/>
        <w:spacing w:before="86" w:after="86"/>
        <w:rPr/>
      </w:pPr>
      <w:r>
        <w:rPr>
          <w:color w:val="000000"/>
        </w:rPr>
        <w:t xml:space="preserve">Zuur, A.F. (ed). 2009. </w:t>
      </w:r>
      <w:r>
        <w:rPr>
          <w:i/>
          <w:color w:val="000000"/>
        </w:rPr>
        <w:t>Mixed effects models and extensions in ecology with R</w:t>
      </w:r>
      <w:r>
        <w:rPr>
          <w:color w:val="000000"/>
        </w:rPr>
        <w:t>. Springer, New York, NY.</w:t>
      </w:r>
    </w:p>
    <w:sectPr>
      <w:footerReference w:type="default" r:id="rId24"/>
      <w:footnotePr>
        <w:numFmt w:val="decimal"/>
      </w:footnotePr>
      <w:type w:val="nextPage"/>
      <w:pgSz w:w="12240" w:h="15840"/>
      <w:pgMar w:left="1440" w:right="1440" w:header="0" w:top="1440" w:footer="1440" w:bottom="2016" w:gutter="0"/>
      <w:pgNumType w:start="1"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onathan Losos" w:date="2020-08-14T19:53:00Z" w:initials="jbl">
    <w:p>
      <w:r>
        <w:rPr>
          <w:rFonts w:ascii="Liberation Serif" w:hAnsi="Liberation Serif" w:eastAsia="DejaVu Sans" w:cs="DejaVu Sans"/>
          <w:lang w:val="en-US" w:eastAsia="en-US" w:bidi="en-US"/>
        </w:rPr>
        <w:t>What archipelago? You mean all the islands in the study?</w:t>
      </w:r>
    </w:p>
  </w:comment>
  <w:comment w:id="1" w:author="Jonathan Losos" w:date="2020-08-14T19:55:00Z" w:initials="jbl">
    <w:p>
      <w:r>
        <w:rPr>
          <w:rFonts w:ascii="Liberation Serif" w:hAnsi="Liberation Serif" w:eastAsia="DejaVu Sans" w:cs="DejaVu Sans"/>
          <w:lang w:val="en-US" w:eastAsia="en-US" w:bidi="en-US"/>
        </w:rPr>
        <w:t>Same as above</w:t>
      </w:r>
    </w:p>
  </w:comment>
  <w:comment w:id="2" w:author="Jonathan Losos" w:date="2020-08-14T19:56:00Z" w:initials="jbl">
    <w:p>
      <w:r>
        <w:rPr>
          <w:rFonts w:ascii="Liberation Serif" w:hAnsi="Liberation Serif" w:eastAsia="DejaVu Sans" w:cs="DejaVu Sans"/>
          <w:lang w:val="en-US" w:eastAsia="en-US" w:bidi="en-US"/>
        </w:rPr>
      </w:r>
    </w:p>
  </w:comment>
  <w:comment w:id="3" w:author="Jonathan Losos" w:date="2020-08-14T20:01:00Z" w:initials="jbl">
    <w:p>
      <w:r>
        <w:rPr>
          <w:rFonts w:ascii="Liberation Serif" w:hAnsi="Liberation Serif" w:eastAsia="DejaVu Sans" w:cs="DejaVu Sans"/>
          <w:lang w:val="en-US" w:eastAsia="en-US" w:bidi="en-US"/>
        </w:rPr>
        <w:t>I will stop highlighting this term, but it needs to be replaced</w:t>
      </w:r>
    </w:p>
  </w:comment>
  <w:comment w:id="4" w:author="Jonathan Losos" w:date="2020-08-14T20:05:00Z" w:initials="jbl">
    <w:p>
      <w:r>
        <w:rPr>
          <w:rFonts w:ascii="Liberation Serif" w:hAnsi="Liberation Serif" w:eastAsia="DejaVu Sans" w:cs="DejaVu Sans"/>
          <w:lang w:val="en-US" w:eastAsia="en-US" w:bidi="en-US"/>
        </w:rPr>
        <w:t>The argument here is that levels of gene flow are too great for genetic drift to leads to differentiation among populations. I think this needs to be set explicitly at the outset. I had to read through the paragraph to figure out that this was the point being made.</w:t>
      </w:r>
    </w:p>
    <w:p>
      <w:r>
        <w:rPr>
          <w:rFonts w:ascii="Liberation Serif" w:hAnsi="Liberation Serif" w:eastAsia="DejaVu Sans" w:cs="DejaVu Sans"/>
          <w:lang w:val="en-US" w:eastAsia="en-US" w:bidi="en-US"/>
        </w:rPr>
      </w:r>
    </w:p>
    <w:p>
      <w:r>
        <w:rPr>
          <w:rFonts w:ascii="Liberation Serif" w:hAnsi="Liberation Serif" w:eastAsia="DejaVu Sans" w:cs="DejaVu Sans"/>
          <w:lang w:val="en-US" w:eastAsia="en-US" w:bidi="en-US"/>
        </w:rPr>
        <w:t>Sorry, that comment really applies to the second point. But on the first point, which is also related to gene flow, I’m not sure that failure to find isolation by distance negates a possible role of drift. It’s more like a combination of drift and gene flow that would produce such a pattern</w:t>
      </w:r>
    </w:p>
  </w:comment>
  <w:comment w:id="5" w:author="Jonathan Losos" w:date="2020-08-14T20:10:00Z" w:initials="jbl">
    <w:p>
      <w:r>
        <w:rPr>
          <w:rFonts w:ascii="Liberation Serif" w:hAnsi="Liberation Serif" w:eastAsia="DejaVu Sans" w:cs="DejaVu Sans"/>
          <w:lang w:val="en-US" w:eastAsia="en-US" w:bidi="en-US"/>
        </w:rPr>
        <w:t>Why “alone”?</w:t>
      </w:r>
    </w:p>
  </w:comment>
  <w:comment w:id="6" w:author="Jonathan Losos" w:date="2020-08-14T20:25:00Z" w:initials="jbl">
    <w:p>
      <w:r>
        <w:rPr>
          <w:rFonts w:ascii="Liberation Serif" w:hAnsi="Liberation Serif" w:eastAsia="DejaVu Sans" w:cs="DejaVu Sans"/>
          <w:lang w:val="en-US" w:eastAsia="en-US" w:bidi="en-US"/>
        </w:rPr>
        <w:t>I’m having trouble following the logic of the argument being developed in this paragraph</w:t>
      </w:r>
    </w:p>
  </w:comment>
  <w:comment w:id="7" w:author="Jonathan Losos" w:date="2020-08-14T20:27:00Z" w:initials="jbl">
    <w:p>
      <w:r>
        <w:rPr>
          <w:rFonts w:ascii="Liberation Serif" w:hAnsi="Liberation Serif" w:eastAsia="DejaVu Sans" w:cs="DejaVu Sans"/>
          <w:lang w:val="en-US" w:eastAsia="en-US" w:bidi="en-US"/>
        </w:rPr>
        <w:t>Given this conclusion, I don’t think the extensive length of this paragraph is warranted. I think it would be sufficient to say that sexual selection pressures operating differently in different habitats might be responsible for dewlap color variation among habitats within an island. Or is “this mechanism” referring specifically to dewlap size?</w:t>
      </w:r>
    </w:p>
  </w:comment>
  <w:comment w:id="8" w:author="Jonathan Losos" w:date="2020-08-14T20:29:00Z" w:initials="jbl">
    <w:p>
      <w:r>
        <w:rPr>
          <w:rFonts w:ascii="Liberation Serif" w:hAnsi="Liberation Serif" w:eastAsia="DejaVu Sans" w:cs="DejaVu Sans"/>
          <w:lang w:val="en-US" w:eastAsia="en-US" w:bidi="en-US"/>
        </w:rPr>
        <w:t>This doesn’t really deny the possibility that factors affecting the individual during development could affect dewlap color when it does develop</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Liberation Sans">
    <w:altName w:val="Arial"/>
    <w:charset w:val="01"/>
    <w:family w:val="swiss"/>
    <w:pitch w:val="variable"/>
  </w:font>
  <w:font w:name="Georg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enter" w:pos="4680" w:leader="none"/>
        <w:tab w:val="right" w:pos="9360" w:leader="none"/>
      </w:tabs>
      <w:jc w:val="center"/>
      <w:rPr/>
    </w:pPr>
    <w:r>
      <w:rPr>
        <w:color w:val="000000"/>
      </w:rPr>
      <w:fldChar w:fldCharType="begin"/>
    </w:r>
    <w:r>
      <w:rPr/>
      <w:instrText> PAGE </w:instrText>
    </w:r>
    <w:r>
      <w:rPr/>
      <w:fldChar w:fldCharType="separate"/>
    </w:r>
    <w:r>
      <w:rPr/>
      <w:t>13</w:t>
    </w:r>
    <w:r>
      <w:rPr/>
      <w:fldChar w:fldCharType="end"/>
    </w:r>
    <w:r>
      <w:rPr>
        <w:color w:val="000000"/>
      </w:rPr>
      <w:t xml:space="preserve"> </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Normal"/>
        <w:pBdr/>
        <w:ind w:left="283" w:hanging="283"/>
        <w:rPr/>
      </w:pPr>
      <w:r>
        <w:rPr>
          <w:rStyle w:val="FootnoteCharacters"/>
        </w:rPr>
        <w:footnoteRef/>
      </w:r>
      <w:r>
        <w:rPr>
          <w:vertAlign w:val="superscript"/>
        </w:rPr>
        <w:tab/>
      </w:r>
      <w:r>
        <w:rPr>
          <w:smallCaps/>
          <w:color w:val="000000"/>
          <w:sz w:val="20"/>
          <w:szCs w:val="20"/>
        </w:rPr>
        <w:tab/>
        <w:t>Corresponding author: r.scherrer@rug.nl</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90"/>
  <w:trackRevisions/>
  <w:defaultTabStop w:val="72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jc w:val="left"/>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uiPriority w:val="9"/>
    <w:qFormat/>
    <w:pPr>
      <w:keepNext w:val="true"/>
      <w:spacing w:before="240" w:after="120"/>
      <w:outlineLvl w:val="0"/>
    </w:pPr>
    <w:rPr>
      <w:rFonts w:ascii="Arial" w:hAnsi="Arial" w:eastAsia="Arial" w:cs="Arial"/>
      <w:b/>
      <w:sz w:val="32"/>
      <w:szCs w:val="32"/>
    </w:rPr>
  </w:style>
  <w:style w:type="paragraph" w:styleId="Heading2">
    <w:name w:val="Heading 2"/>
    <w:basedOn w:val="Normal"/>
    <w:next w:val="Normal"/>
    <w:uiPriority w:val="9"/>
    <w:unhideWhenUsed/>
    <w:qFormat/>
    <w:pPr>
      <w:keepNext w:val="true"/>
      <w:spacing w:before="240" w:after="120"/>
      <w:outlineLvl w:val="1"/>
    </w:pPr>
    <w:rPr>
      <w:rFonts w:ascii="Arial" w:hAnsi="Arial" w:eastAsia="Arial" w:cs="Arial"/>
      <w:b/>
      <w:i/>
      <w:sz w:val="28"/>
      <w:szCs w:val="28"/>
    </w:rPr>
  </w:style>
  <w:style w:type="paragraph" w:styleId="Heading3">
    <w:name w:val="Heading 3"/>
    <w:basedOn w:val="Normal"/>
    <w:next w:val="Normal"/>
    <w:uiPriority w:val="9"/>
    <w:unhideWhenUsed/>
    <w:qFormat/>
    <w:pPr>
      <w:keepNext w:val="true"/>
      <w:spacing w:before="240" w:after="120"/>
      <w:outlineLvl w:val="2"/>
    </w:pPr>
    <w:rPr>
      <w:rFonts w:ascii="Arial" w:hAnsi="Arial" w:eastAsia="Arial" w:cs="Arial"/>
      <w:b/>
      <w:sz w:val="28"/>
      <w:szCs w:val="28"/>
    </w:rPr>
  </w:style>
  <w:style w:type="paragraph" w:styleId="Heading4">
    <w:name w:val="Heading 4"/>
    <w:basedOn w:val="Normal"/>
    <w:next w:val="Normal"/>
    <w:uiPriority w:val="9"/>
    <w:unhideWhenUsed/>
    <w:qFormat/>
    <w:pPr>
      <w:keepNext w:val="true"/>
      <w:spacing w:before="240" w:after="120"/>
      <w:outlineLvl w:val="3"/>
    </w:pPr>
    <w:rPr>
      <w:rFonts w:ascii="Arial" w:hAnsi="Arial" w:eastAsia="Arial" w:cs="Arial"/>
      <w:b/>
      <w:i/>
    </w:rPr>
  </w:style>
  <w:style w:type="paragraph" w:styleId="Heading5">
    <w:name w:val="Heading 5"/>
    <w:basedOn w:val="Normal"/>
    <w:next w:val="Normal"/>
    <w:uiPriority w:val="9"/>
    <w:semiHidden/>
    <w:unhideWhenUsed/>
    <w:qFormat/>
    <w:pPr>
      <w:keepNext w:val="true"/>
      <w:spacing w:before="240" w:after="120"/>
      <w:outlineLvl w:val="4"/>
    </w:pPr>
    <w:rPr>
      <w:rFonts w:ascii="Arial" w:hAnsi="Arial" w:eastAsia="Arial" w:cs="Arial"/>
      <w:b/>
    </w:rPr>
  </w:style>
  <w:style w:type="paragraph" w:styleId="Heading6">
    <w:name w:val="Heading 6"/>
    <w:basedOn w:val="Normal"/>
    <w:next w:val="Normal"/>
    <w:uiPriority w:val="9"/>
    <w:semiHidden/>
    <w:unhideWhenUsed/>
    <w:qFormat/>
    <w:pPr>
      <w:keepNext w:val="true"/>
      <w:spacing w:before="240" w:after="120"/>
      <w:outlineLvl w:val="5"/>
    </w:pPr>
    <w:rPr>
      <w:rFonts w:ascii="Arial" w:hAnsi="Arial" w:eastAsia="Arial" w:cs="Arial"/>
      <w:b/>
      <w:sz w:val="21"/>
      <w:szCs w:val="21"/>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884841"/>
    <w:rPr>
      <w:sz w:val="16"/>
      <w:szCs w:val="16"/>
    </w:rPr>
  </w:style>
  <w:style w:type="character" w:styleId="CommentTextChar" w:customStyle="1">
    <w:name w:val="Comment Text Char"/>
    <w:basedOn w:val="DefaultParagraphFont"/>
    <w:link w:val="CommentText"/>
    <w:uiPriority w:val="99"/>
    <w:semiHidden/>
    <w:qFormat/>
    <w:rsid w:val="00884841"/>
    <w:rPr>
      <w:sz w:val="20"/>
      <w:szCs w:val="20"/>
    </w:rPr>
  </w:style>
  <w:style w:type="character" w:styleId="CommentSubjectChar" w:customStyle="1">
    <w:name w:val="Comment Subject Char"/>
    <w:basedOn w:val="CommentTextChar"/>
    <w:link w:val="CommentSubject"/>
    <w:uiPriority w:val="99"/>
    <w:semiHidden/>
    <w:qFormat/>
    <w:rsid w:val="00884841"/>
    <w:rPr>
      <w:b/>
      <w:bCs/>
      <w:sz w:val="20"/>
      <w:szCs w:val="20"/>
    </w:rPr>
  </w:style>
  <w:style w:type="character" w:styleId="BalloonTextChar" w:customStyle="1">
    <w:name w:val="Balloon Text Char"/>
    <w:basedOn w:val="DefaultParagraphFont"/>
    <w:link w:val="BalloonText"/>
    <w:uiPriority w:val="99"/>
    <w:semiHidden/>
    <w:qFormat/>
    <w:rsid w:val="00884841"/>
    <w:rPr>
      <w:sz w:val="18"/>
      <w:szCs w:val="18"/>
    </w:rPr>
  </w:style>
  <w:style w:type="character" w:styleId="ListLabel1">
    <w:name w:val="ListLabel 1"/>
    <w:qFormat/>
    <w:rPr>
      <w:color w:val="000000"/>
    </w:rPr>
  </w:style>
  <w:style w:type="character" w:styleId="InternetLink">
    <w:name w:val="Internet Link"/>
    <w:rPr>
      <w:color w:val="000080"/>
      <w:u w:val="single"/>
      <w:lang w:val="zxx" w:eastAsia="zxx" w:bidi="zxx"/>
    </w:rPr>
  </w:style>
  <w:style w:type="character" w:styleId="ListLabel2">
    <w:name w:val="ListLabel 2"/>
    <w:qFormat/>
    <w:rPr>
      <w:i/>
      <w:color w:val="000000"/>
    </w:rPr>
  </w:style>
  <w:style w:type="character" w:styleId="ListLabel3">
    <w:name w:val="ListLabel 3"/>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AR PL SungtiL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spacing w:before="240" w:after="120"/>
      <w:jc w:val="center"/>
    </w:pPr>
    <w:rPr>
      <w:rFonts w:ascii="Arial" w:hAnsi="Arial" w:eastAsia="Arial" w:cs="Arial"/>
      <w:b/>
      <w:sz w:val="56"/>
      <w:szCs w:val="56"/>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TextChar"/>
    <w:uiPriority w:val="99"/>
    <w:semiHidden/>
    <w:unhideWhenUsed/>
    <w:qFormat/>
    <w:rsid w:val="00884841"/>
    <w:pPr/>
    <w:rPr>
      <w:sz w:val="20"/>
      <w:szCs w:val="20"/>
    </w:rPr>
  </w:style>
  <w:style w:type="paragraph" w:styleId="Annotationsubject">
    <w:name w:val="annotation subject"/>
    <w:basedOn w:val="Annotationtext"/>
    <w:link w:val="CommentSubjectChar"/>
    <w:uiPriority w:val="99"/>
    <w:semiHidden/>
    <w:unhideWhenUsed/>
    <w:qFormat/>
    <w:rsid w:val="00884841"/>
    <w:pPr/>
    <w:rPr>
      <w:b/>
      <w:bCs/>
    </w:rPr>
  </w:style>
  <w:style w:type="paragraph" w:styleId="BalloonText">
    <w:name w:val="Balloon Text"/>
    <w:basedOn w:val="Normal"/>
    <w:link w:val="BalloonTextChar"/>
    <w:uiPriority w:val="99"/>
    <w:semiHidden/>
    <w:unhideWhenUsed/>
    <w:qFormat/>
    <w:rsid w:val="00884841"/>
    <w:pPr/>
    <w:rPr>
      <w:sz w:val="18"/>
      <w:szCs w:val="18"/>
    </w:rPr>
  </w:style>
  <w:style w:type="paragraph" w:styleId="Footnote">
    <w:name w:val="Footnote Text"/>
    <w:basedOn w:val="Normal"/>
    <w:pPr/>
    <w:rPr/>
  </w:style>
  <w:style w:type="paragraph" w:styleId="Footer">
    <w:name w:val="Footer"/>
    <w:basedOn w:val="Normal"/>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footer" Target="footer1.xml"/><Relationship Id="rId25" Type="http://schemas.openxmlformats.org/officeDocument/2006/relationships/footnotes" Target="footnotes.xml"/><Relationship Id="rId26" Type="http://schemas.openxmlformats.org/officeDocument/2006/relationships/comments" Target="comments.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Application>LibreOffice/6.0.7.3$Linux_X86_64 LibreOffice_project/00m0$Build-3</Application>
  <Pages>48</Pages>
  <Words>12215</Words>
  <Characters>69729</Characters>
  <CharactersWithSpaces>80397</CharactersWithSpaces>
  <Paragraphs>1554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2020-08-15T00:29:00Z</dcterms:created>
  <dc:creator/>
  <dc:description/>
  <dc:language>en-US</dc:language>
  <cp:lastModifiedBy/>
  <dcterms:modified xsi:type="dcterms:W3CDTF">2020-08-26T19:38:01Z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